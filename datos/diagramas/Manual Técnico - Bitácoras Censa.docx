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0788" w:rsidRPr="00D9645C" w:rsidRDefault="00960788" w:rsidP="00D9645C"/>
    <w:p w:rsidR="00960788" w:rsidRPr="001F69C4" w:rsidRDefault="00960788" w:rsidP="00960788">
      <w:pPr>
        <w:jc w:val="center"/>
        <w:rPr>
          <w:rFonts w:ascii="Arial" w:hAnsi="Arial" w:cs="Arial"/>
          <w:sz w:val="24"/>
          <w:szCs w:val="24"/>
        </w:rPr>
      </w:pPr>
    </w:p>
    <w:p w:rsidR="00960788" w:rsidRDefault="00960788" w:rsidP="00AF4139">
      <w:pPr>
        <w:pStyle w:val="Ttulo1"/>
      </w:pPr>
      <w:bookmarkStart w:id="0" w:name="_Toc27127885"/>
      <w:r w:rsidRPr="00AF4139">
        <w:t>MANUAL TÉCNICO</w:t>
      </w:r>
      <w:bookmarkEnd w:id="0"/>
    </w:p>
    <w:p w:rsidR="00E778B7" w:rsidRDefault="00E778B7" w:rsidP="00E778B7"/>
    <w:p w:rsidR="00E778B7" w:rsidRDefault="00E778B7" w:rsidP="00E778B7"/>
    <w:p w:rsidR="00E778B7" w:rsidRDefault="00E778B7" w:rsidP="00E778B7"/>
    <w:p w:rsidR="00E778B7" w:rsidRPr="00E778B7" w:rsidRDefault="00E778B7" w:rsidP="00E778B7">
      <w:pPr>
        <w:jc w:val="center"/>
        <w:rPr>
          <w:sz w:val="40"/>
          <w:szCs w:val="40"/>
        </w:rPr>
      </w:pPr>
      <w:r>
        <w:rPr>
          <w:sz w:val="40"/>
          <w:szCs w:val="40"/>
        </w:rPr>
        <w:t>BITÁCORAS CENSA</w:t>
      </w:r>
    </w:p>
    <w:p w:rsidR="00E778B7" w:rsidRPr="00E778B7" w:rsidRDefault="00E778B7" w:rsidP="00E778B7"/>
    <w:p w:rsidR="00960788" w:rsidRPr="001F69C4" w:rsidRDefault="00960788" w:rsidP="00960788">
      <w:pPr>
        <w:jc w:val="center"/>
        <w:rPr>
          <w:rFonts w:ascii="Arial" w:hAnsi="Arial" w:cs="Arial"/>
          <w:b/>
          <w:sz w:val="24"/>
          <w:szCs w:val="24"/>
        </w:rPr>
      </w:pPr>
    </w:p>
    <w:p w:rsidR="00960788" w:rsidRPr="001F69C4" w:rsidRDefault="00BC1F26" w:rsidP="00AF4139">
      <w:pPr>
        <w:pStyle w:val="Ttulo1"/>
      </w:pPr>
      <w:bookmarkStart w:id="1" w:name="_Toc27127886"/>
      <w:r>
        <w:t>VERSIÓN 1.0- 2019</w:t>
      </w:r>
      <w:bookmarkEnd w:id="1"/>
    </w:p>
    <w:p w:rsidR="00960788" w:rsidRPr="001F69C4" w:rsidRDefault="00960788" w:rsidP="00960788">
      <w:pPr>
        <w:jc w:val="center"/>
        <w:rPr>
          <w:rFonts w:ascii="Arial" w:hAnsi="Arial" w:cs="Arial"/>
          <w:sz w:val="24"/>
          <w:szCs w:val="24"/>
        </w:rPr>
      </w:pPr>
    </w:p>
    <w:p w:rsidR="00960788" w:rsidRPr="008E36FE" w:rsidRDefault="00960788" w:rsidP="008E36FE"/>
    <w:p w:rsidR="00960788" w:rsidRDefault="00960788" w:rsidP="00431EF1">
      <w:pPr>
        <w:rPr>
          <w:rFonts w:ascii="Arial" w:hAnsi="Arial" w:cs="Arial"/>
          <w:sz w:val="24"/>
          <w:szCs w:val="24"/>
        </w:rPr>
      </w:pPr>
    </w:p>
    <w:p w:rsidR="00E778B7" w:rsidRDefault="00E778B7" w:rsidP="00431EF1">
      <w:pPr>
        <w:rPr>
          <w:rFonts w:ascii="Arial" w:hAnsi="Arial" w:cs="Arial"/>
          <w:sz w:val="24"/>
          <w:szCs w:val="24"/>
        </w:rPr>
      </w:pPr>
    </w:p>
    <w:p w:rsidR="00E778B7" w:rsidRPr="001F69C4" w:rsidRDefault="00E778B7" w:rsidP="00431EF1">
      <w:pPr>
        <w:rPr>
          <w:rFonts w:ascii="Arial" w:hAnsi="Arial" w:cs="Arial"/>
          <w:sz w:val="24"/>
          <w:szCs w:val="24"/>
        </w:rPr>
      </w:pPr>
    </w:p>
    <w:p w:rsidR="00431EF1" w:rsidRPr="001F69C4" w:rsidRDefault="00431EF1" w:rsidP="00431EF1">
      <w:pPr>
        <w:shd w:val="clear" w:color="auto" w:fill="FFFFFF"/>
        <w:spacing w:line="320" w:lineRule="atLeast"/>
        <w:jc w:val="center"/>
        <w:rPr>
          <w:rFonts w:ascii="Arial" w:eastAsia="Times New Roman" w:hAnsi="Arial" w:cs="Arial"/>
          <w:sz w:val="24"/>
          <w:szCs w:val="24"/>
          <w:lang w:eastAsia="es-CO"/>
        </w:rPr>
      </w:pPr>
      <w:r w:rsidRPr="001F69C4">
        <w:rPr>
          <w:rFonts w:ascii="Arial" w:eastAsia="Times New Roman" w:hAnsi="Arial" w:cs="Arial"/>
          <w:sz w:val="24"/>
          <w:szCs w:val="24"/>
          <w:lang w:eastAsia="es-CO"/>
        </w:rPr>
        <w:t>SERVICIO NACIONAL DE APRENDIZAJE</w:t>
      </w:r>
      <w:r w:rsidRPr="001F69C4">
        <w:rPr>
          <w:rFonts w:ascii="Arial" w:eastAsia="Times New Roman" w:hAnsi="Arial" w:cs="Arial"/>
          <w:sz w:val="24"/>
          <w:szCs w:val="24"/>
          <w:lang w:eastAsia="es-CO"/>
        </w:rPr>
        <w:br/>
        <w:t>CENTRO DE SERVICIOS Y GESTIÓN EMPRESARIAL</w:t>
      </w:r>
      <w:r w:rsidRPr="001F69C4">
        <w:rPr>
          <w:rFonts w:ascii="Arial" w:eastAsia="Times New Roman" w:hAnsi="Arial" w:cs="Arial"/>
          <w:sz w:val="24"/>
          <w:szCs w:val="24"/>
          <w:lang w:eastAsia="es-CO"/>
        </w:rPr>
        <w:br/>
        <w:t xml:space="preserve">ANÁLISIS Y DESARROLLO DE </w:t>
      </w:r>
      <w:r w:rsidR="00E54203">
        <w:rPr>
          <w:rFonts w:ascii="Arial" w:eastAsia="Times New Roman" w:hAnsi="Arial" w:cs="Arial"/>
          <w:sz w:val="24"/>
          <w:szCs w:val="24"/>
          <w:lang w:eastAsia="es-CO"/>
        </w:rPr>
        <w:t>SOFTWARE</w:t>
      </w:r>
      <w:r w:rsidR="00BC1F26">
        <w:rPr>
          <w:rFonts w:ascii="Arial" w:eastAsia="Times New Roman" w:hAnsi="Arial" w:cs="Arial"/>
          <w:sz w:val="24"/>
          <w:szCs w:val="24"/>
          <w:lang w:eastAsia="es-CO"/>
        </w:rPr>
        <w:br/>
        <w:t>MEDELLÍN</w:t>
      </w:r>
      <w:r w:rsidR="00BC1F26">
        <w:rPr>
          <w:rFonts w:ascii="Arial" w:eastAsia="Times New Roman" w:hAnsi="Arial" w:cs="Arial"/>
          <w:sz w:val="24"/>
          <w:szCs w:val="24"/>
          <w:lang w:eastAsia="es-CO"/>
        </w:rPr>
        <w:br/>
        <w:t>2019</w:t>
      </w:r>
    </w:p>
    <w:p w:rsidR="00431EF1" w:rsidRPr="001F69C4" w:rsidRDefault="00431EF1" w:rsidP="00960788">
      <w:pPr>
        <w:jc w:val="center"/>
        <w:rPr>
          <w:rFonts w:ascii="Arial" w:hAnsi="Arial" w:cs="Arial"/>
          <w:sz w:val="24"/>
          <w:szCs w:val="24"/>
        </w:rPr>
      </w:pPr>
    </w:p>
    <w:p w:rsidR="0053387A" w:rsidRDefault="0053387A" w:rsidP="0053387A">
      <w:pPr>
        <w:jc w:val="center"/>
        <w:rPr>
          <w:rFonts w:ascii="Arial" w:hAnsi="Arial" w:cs="Arial"/>
          <w:sz w:val="24"/>
          <w:szCs w:val="24"/>
        </w:rPr>
      </w:pPr>
    </w:p>
    <w:p w:rsidR="0053387A" w:rsidRDefault="0053387A" w:rsidP="0053387A">
      <w:pPr>
        <w:tabs>
          <w:tab w:val="left" w:pos="1260"/>
        </w:tabs>
        <w:rPr>
          <w:rFonts w:ascii="Arial" w:hAnsi="Arial" w:cs="Arial"/>
          <w:sz w:val="24"/>
          <w:szCs w:val="24"/>
        </w:rPr>
      </w:pPr>
      <w:r>
        <w:rPr>
          <w:rFonts w:ascii="Arial" w:hAnsi="Arial" w:cs="Arial"/>
          <w:sz w:val="24"/>
          <w:szCs w:val="24"/>
        </w:rPr>
        <w:tab/>
      </w:r>
    </w:p>
    <w:p w:rsidR="0053387A" w:rsidRPr="007F249A" w:rsidRDefault="00431EF1" w:rsidP="0053387A">
      <w:pPr>
        <w:jc w:val="center"/>
        <w:rPr>
          <w:rFonts w:ascii="Franklin Gothic Book" w:hAnsi="Franklin Gothic Book"/>
        </w:rPr>
      </w:pPr>
      <w:r w:rsidRPr="0053387A">
        <w:rPr>
          <w:rFonts w:ascii="Arial" w:hAnsi="Arial" w:cs="Arial"/>
          <w:sz w:val="24"/>
          <w:szCs w:val="24"/>
        </w:rPr>
        <w:lastRenderedPageBreak/>
        <w:br w:type="page"/>
      </w:r>
    </w:p>
    <w:p w:rsidR="00431EF1" w:rsidRPr="001F69C4" w:rsidRDefault="00431EF1" w:rsidP="00431EF1">
      <w:pPr>
        <w:rPr>
          <w:rFonts w:ascii="Arial" w:hAnsi="Arial" w:cs="Arial"/>
          <w:sz w:val="24"/>
          <w:szCs w:val="24"/>
        </w:rPr>
      </w:pPr>
    </w:p>
    <w:p w:rsidR="00BA2059" w:rsidRDefault="00BA2059" w:rsidP="00431EF1">
      <w:pPr>
        <w:jc w:val="center"/>
        <w:rPr>
          <w:rFonts w:ascii="Arial" w:hAnsi="Arial" w:cs="Arial"/>
          <w:sz w:val="24"/>
          <w:szCs w:val="24"/>
        </w:rPr>
      </w:pPr>
    </w:p>
    <w:p w:rsidR="00431EF1" w:rsidRPr="001F69C4" w:rsidRDefault="00431EF1" w:rsidP="00431EF1">
      <w:pPr>
        <w:shd w:val="clear" w:color="auto" w:fill="FFFFFF"/>
        <w:spacing w:after="0" w:line="320" w:lineRule="atLeast"/>
        <w:jc w:val="center"/>
        <w:rPr>
          <w:rFonts w:ascii="Arial" w:eastAsia="Times New Roman" w:hAnsi="Arial" w:cs="Arial"/>
          <w:sz w:val="24"/>
          <w:szCs w:val="24"/>
          <w:lang w:eastAsia="es-CO"/>
        </w:rPr>
      </w:pPr>
    </w:p>
    <w:p w:rsidR="00D45C08" w:rsidRPr="001F69C4" w:rsidRDefault="00D45C08" w:rsidP="00431EF1">
      <w:pPr>
        <w:shd w:val="clear" w:color="auto" w:fill="FFFFFF"/>
        <w:spacing w:after="0" w:line="320" w:lineRule="atLeast"/>
        <w:jc w:val="center"/>
        <w:rPr>
          <w:rFonts w:ascii="Arial" w:eastAsia="Times New Roman" w:hAnsi="Arial" w:cs="Arial"/>
          <w:sz w:val="24"/>
          <w:szCs w:val="24"/>
          <w:lang w:eastAsia="es-CO"/>
        </w:rPr>
      </w:pPr>
    </w:p>
    <w:p w:rsidR="00431EF1" w:rsidRPr="001F69C4" w:rsidRDefault="00431EF1" w:rsidP="00431EF1">
      <w:pPr>
        <w:shd w:val="clear" w:color="auto" w:fill="FFFFFF"/>
        <w:spacing w:after="0" w:line="320" w:lineRule="atLeast"/>
        <w:jc w:val="center"/>
        <w:rPr>
          <w:rFonts w:ascii="Arial" w:eastAsia="Times New Roman" w:hAnsi="Arial" w:cs="Arial"/>
          <w:sz w:val="24"/>
          <w:szCs w:val="24"/>
          <w:lang w:eastAsia="es-CO"/>
        </w:rPr>
      </w:pPr>
    </w:p>
    <w:p w:rsidR="00431EF1" w:rsidRPr="001F69C4" w:rsidRDefault="00431EF1" w:rsidP="00431EF1">
      <w:pPr>
        <w:shd w:val="clear" w:color="auto" w:fill="FFFFFF"/>
        <w:spacing w:after="0" w:line="320" w:lineRule="atLeast"/>
        <w:jc w:val="center"/>
        <w:rPr>
          <w:rFonts w:ascii="Arial" w:eastAsia="Times New Roman" w:hAnsi="Arial" w:cs="Arial"/>
          <w:sz w:val="24"/>
          <w:szCs w:val="24"/>
          <w:lang w:eastAsia="es-CO"/>
        </w:rPr>
      </w:pPr>
    </w:p>
    <w:p w:rsidR="00431EF1" w:rsidRDefault="00BC1F26" w:rsidP="00431EF1">
      <w:pPr>
        <w:jc w:val="center"/>
        <w:rPr>
          <w:rFonts w:ascii="Arial" w:hAnsi="Arial" w:cs="Arial"/>
          <w:sz w:val="24"/>
          <w:szCs w:val="24"/>
        </w:rPr>
      </w:pPr>
      <w:r>
        <w:rPr>
          <w:rFonts w:ascii="Arial" w:hAnsi="Arial" w:cs="Arial"/>
          <w:sz w:val="24"/>
          <w:szCs w:val="24"/>
        </w:rPr>
        <w:t>NATALIA MARCELA OSORIO ATEHORTÚA</w:t>
      </w:r>
    </w:p>
    <w:p w:rsidR="00BC1F26" w:rsidRDefault="00BC1F26" w:rsidP="00431EF1">
      <w:pPr>
        <w:jc w:val="center"/>
        <w:rPr>
          <w:rFonts w:ascii="Arial" w:hAnsi="Arial" w:cs="Arial"/>
          <w:sz w:val="24"/>
          <w:szCs w:val="24"/>
        </w:rPr>
      </w:pPr>
      <w:r>
        <w:rPr>
          <w:rFonts w:ascii="Arial" w:hAnsi="Arial" w:cs="Arial"/>
          <w:sz w:val="24"/>
          <w:szCs w:val="24"/>
        </w:rPr>
        <w:t>DAHYANA CANO ESCOBAR</w:t>
      </w:r>
    </w:p>
    <w:p w:rsidR="00BC1F26" w:rsidRDefault="00BC1F26" w:rsidP="00431EF1">
      <w:pPr>
        <w:jc w:val="center"/>
        <w:rPr>
          <w:rFonts w:ascii="Arial" w:hAnsi="Arial" w:cs="Arial"/>
          <w:sz w:val="24"/>
          <w:szCs w:val="24"/>
        </w:rPr>
      </w:pPr>
      <w:r>
        <w:rPr>
          <w:rFonts w:ascii="Arial" w:hAnsi="Arial" w:cs="Arial"/>
          <w:sz w:val="24"/>
          <w:szCs w:val="24"/>
        </w:rPr>
        <w:t>VALERIA HOLGUÍN GARCÉS</w:t>
      </w:r>
    </w:p>
    <w:p w:rsidR="00BC1F26" w:rsidRDefault="00BC1F26" w:rsidP="00431EF1">
      <w:pPr>
        <w:jc w:val="center"/>
        <w:rPr>
          <w:rFonts w:ascii="Arial" w:hAnsi="Arial" w:cs="Arial"/>
          <w:sz w:val="24"/>
          <w:szCs w:val="24"/>
        </w:rPr>
      </w:pPr>
      <w:r>
        <w:rPr>
          <w:rFonts w:ascii="Arial" w:hAnsi="Arial" w:cs="Arial"/>
          <w:sz w:val="24"/>
          <w:szCs w:val="24"/>
        </w:rPr>
        <w:t>JUAN CAMILO VALDERRAMA CASTRILLÓN</w:t>
      </w:r>
    </w:p>
    <w:p w:rsidR="00BC1F26" w:rsidRPr="001F69C4" w:rsidRDefault="00BC1F26" w:rsidP="00431EF1">
      <w:pPr>
        <w:jc w:val="center"/>
        <w:rPr>
          <w:rFonts w:ascii="Arial" w:hAnsi="Arial" w:cs="Arial"/>
          <w:sz w:val="24"/>
          <w:szCs w:val="24"/>
        </w:rPr>
      </w:pPr>
      <w:r>
        <w:rPr>
          <w:rFonts w:ascii="Arial" w:hAnsi="Arial" w:cs="Arial"/>
          <w:sz w:val="24"/>
          <w:szCs w:val="24"/>
        </w:rPr>
        <w:t xml:space="preserve">MIGUEL ÁNGEL QUINTERO </w:t>
      </w:r>
      <w:proofErr w:type="spellStart"/>
      <w:r>
        <w:rPr>
          <w:rFonts w:ascii="Arial" w:hAnsi="Arial" w:cs="Arial"/>
          <w:sz w:val="24"/>
          <w:szCs w:val="24"/>
        </w:rPr>
        <w:t>QUINTERO</w:t>
      </w:r>
      <w:proofErr w:type="spellEnd"/>
      <w:ins w:id="2" w:author="censa" w:date="2019-12-09T10:27:00Z">
        <w:r w:rsidR="006C6C4E">
          <w:rPr>
            <w:rFonts w:ascii="Arial" w:hAnsi="Arial" w:cs="Arial"/>
            <w:sz w:val="24"/>
            <w:szCs w:val="24"/>
          </w:rPr>
          <w:t>.</w:t>
        </w:r>
      </w:ins>
    </w:p>
    <w:p w:rsidR="00431EF1" w:rsidRPr="001F69C4" w:rsidRDefault="00431EF1" w:rsidP="00431EF1">
      <w:pPr>
        <w:jc w:val="center"/>
        <w:rPr>
          <w:rFonts w:ascii="Arial" w:hAnsi="Arial" w:cs="Arial"/>
          <w:sz w:val="24"/>
          <w:szCs w:val="24"/>
        </w:rPr>
      </w:pPr>
    </w:p>
    <w:p w:rsidR="00431EF1" w:rsidRPr="001F69C4" w:rsidRDefault="00431EF1" w:rsidP="00431EF1">
      <w:pPr>
        <w:shd w:val="clear" w:color="auto" w:fill="FFFFFF"/>
        <w:spacing w:after="0" w:line="320" w:lineRule="atLeast"/>
        <w:jc w:val="center"/>
        <w:rPr>
          <w:rFonts w:ascii="Arial" w:eastAsia="Times New Roman" w:hAnsi="Arial" w:cs="Arial"/>
          <w:sz w:val="24"/>
          <w:szCs w:val="24"/>
          <w:lang w:eastAsia="es-CO"/>
        </w:rPr>
      </w:pPr>
    </w:p>
    <w:p w:rsidR="0053387A" w:rsidRDefault="0053387A" w:rsidP="00AF4139">
      <w:pPr>
        <w:shd w:val="clear" w:color="auto" w:fill="FFFFFF"/>
        <w:spacing w:after="0" w:line="320" w:lineRule="atLeast"/>
        <w:rPr>
          <w:rFonts w:ascii="Arial" w:eastAsia="Times New Roman" w:hAnsi="Arial" w:cs="Arial"/>
          <w:sz w:val="24"/>
          <w:szCs w:val="24"/>
          <w:lang w:eastAsia="es-CO"/>
        </w:rPr>
      </w:pPr>
    </w:p>
    <w:p w:rsidR="0053387A" w:rsidRDefault="0053387A" w:rsidP="00431EF1">
      <w:pPr>
        <w:shd w:val="clear" w:color="auto" w:fill="FFFFFF"/>
        <w:spacing w:after="0" w:line="320" w:lineRule="atLeast"/>
        <w:jc w:val="center"/>
        <w:rPr>
          <w:rFonts w:ascii="Arial" w:eastAsia="Times New Roman" w:hAnsi="Arial" w:cs="Arial"/>
          <w:sz w:val="24"/>
          <w:szCs w:val="24"/>
          <w:lang w:eastAsia="es-CO"/>
        </w:rPr>
      </w:pPr>
    </w:p>
    <w:p w:rsidR="0053387A" w:rsidRDefault="0053387A" w:rsidP="00431EF1">
      <w:pPr>
        <w:shd w:val="clear" w:color="auto" w:fill="FFFFFF"/>
        <w:spacing w:after="0" w:line="320" w:lineRule="atLeast"/>
        <w:jc w:val="center"/>
        <w:rPr>
          <w:rFonts w:ascii="Arial" w:eastAsia="Times New Roman" w:hAnsi="Arial" w:cs="Arial"/>
          <w:sz w:val="24"/>
          <w:szCs w:val="24"/>
          <w:lang w:eastAsia="es-CO"/>
        </w:rPr>
      </w:pPr>
    </w:p>
    <w:p w:rsidR="0053387A" w:rsidRDefault="00816CE1" w:rsidP="003D632A">
      <w:pPr>
        <w:shd w:val="clear" w:color="auto" w:fill="FFFFFF"/>
        <w:spacing w:after="0" w:line="320" w:lineRule="atLeast"/>
        <w:rPr>
          <w:rFonts w:ascii="Arial" w:eastAsia="Times New Roman" w:hAnsi="Arial" w:cs="Arial"/>
          <w:sz w:val="24"/>
          <w:szCs w:val="24"/>
          <w:lang w:eastAsia="es-CO"/>
        </w:rPr>
      </w:pPr>
      <w:r>
        <w:rPr>
          <w:rFonts w:ascii="Arial" w:eastAsia="Times New Roman" w:hAnsi="Arial" w:cs="Arial"/>
          <w:sz w:val="24"/>
          <w:szCs w:val="24"/>
          <w:lang w:eastAsia="es-CO"/>
        </w:rPr>
        <w:t xml:space="preserve"> </w:t>
      </w:r>
    </w:p>
    <w:p w:rsidR="0053387A" w:rsidRPr="001F69C4" w:rsidRDefault="0053387A" w:rsidP="00431EF1">
      <w:pPr>
        <w:shd w:val="clear" w:color="auto" w:fill="FFFFFF"/>
        <w:spacing w:after="0" w:line="320" w:lineRule="atLeast"/>
        <w:jc w:val="center"/>
        <w:rPr>
          <w:rFonts w:ascii="Arial" w:eastAsia="Times New Roman" w:hAnsi="Arial" w:cs="Arial"/>
          <w:sz w:val="24"/>
          <w:szCs w:val="24"/>
          <w:lang w:eastAsia="es-CO"/>
        </w:rPr>
      </w:pPr>
    </w:p>
    <w:p w:rsidR="00431EF1" w:rsidRPr="001F69C4" w:rsidRDefault="00431EF1" w:rsidP="00AF4139">
      <w:pPr>
        <w:pStyle w:val="Ttulo1"/>
        <w:rPr>
          <w:rFonts w:eastAsia="Times New Roman"/>
          <w:lang w:eastAsia="es-CO"/>
        </w:rPr>
      </w:pPr>
      <w:bookmarkStart w:id="3" w:name="_Toc27127889"/>
      <w:r w:rsidRPr="001F69C4">
        <w:rPr>
          <w:rFonts w:eastAsia="Times New Roman"/>
          <w:lang w:eastAsia="es-CO"/>
        </w:rPr>
        <w:t>INSTRUCTOR:</w:t>
      </w:r>
      <w:bookmarkEnd w:id="3"/>
    </w:p>
    <w:p w:rsidR="00431EF1" w:rsidRPr="001F69C4" w:rsidRDefault="00431EF1" w:rsidP="00431EF1">
      <w:pPr>
        <w:shd w:val="clear" w:color="auto" w:fill="FFFFFF"/>
        <w:spacing w:after="0" w:line="320" w:lineRule="atLeast"/>
        <w:jc w:val="center"/>
        <w:rPr>
          <w:rFonts w:ascii="Arial" w:eastAsia="Times New Roman" w:hAnsi="Arial" w:cs="Arial"/>
          <w:sz w:val="24"/>
          <w:szCs w:val="24"/>
          <w:lang w:eastAsia="es-CO"/>
        </w:rPr>
      </w:pPr>
    </w:p>
    <w:p w:rsidR="00431EF1" w:rsidRPr="001F69C4" w:rsidRDefault="00BC1F26" w:rsidP="00431EF1">
      <w:pPr>
        <w:shd w:val="clear" w:color="auto" w:fill="FFFFFF"/>
        <w:spacing w:after="0" w:line="320" w:lineRule="atLeast"/>
        <w:jc w:val="center"/>
        <w:rPr>
          <w:rFonts w:ascii="Arial" w:eastAsia="Times New Roman" w:hAnsi="Arial" w:cs="Arial"/>
          <w:sz w:val="24"/>
          <w:szCs w:val="24"/>
          <w:lang w:eastAsia="es-CO"/>
        </w:rPr>
      </w:pPr>
      <w:r>
        <w:rPr>
          <w:rFonts w:ascii="Arial" w:eastAsia="Times New Roman" w:hAnsi="Arial" w:cs="Arial"/>
          <w:sz w:val="24"/>
          <w:szCs w:val="24"/>
          <w:lang w:eastAsia="es-CO"/>
        </w:rPr>
        <w:t xml:space="preserve">DIEGO ALEXANDER LÓPEZ GÓMEZ </w:t>
      </w:r>
    </w:p>
    <w:p w:rsidR="00431EF1" w:rsidRPr="001F69C4" w:rsidRDefault="00431EF1" w:rsidP="00431EF1">
      <w:pPr>
        <w:shd w:val="clear" w:color="auto" w:fill="FFFFFF"/>
        <w:spacing w:after="0" w:line="320" w:lineRule="atLeast"/>
        <w:jc w:val="center"/>
        <w:rPr>
          <w:rFonts w:ascii="Arial" w:eastAsia="Times New Roman" w:hAnsi="Arial" w:cs="Arial"/>
          <w:sz w:val="24"/>
          <w:szCs w:val="24"/>
          <w:lang w:eastAsia="es-CO"/>
        </w:rPr>
      </w:pPr>
    </w:p>
    <w:p w:rsidR="00431EF1" w:rsidRPr="001F69C4" w:rsidRDefault="00431EF1" w:rsidP="00431EF1">
      <w:pPr>
        <w:shd w:val="clear" w:color="auto" w:fill="FFFFFF"/>
        <w:spacing w:after="0" w:line="320" w:lineRule="atLeast"/>
        <w:jc w:val="center"/>
        <w:rPr>
          <w:rFonts w:ascii="Arial" w:eastAsia="Times New Roman" w:hAnsi="Arial" w:cs="Arial"/>
          <w:sz w:val="24"/>
          <w:szCs w:val="24"/>
          <w:lang w:eastAsia="es-CO"/>
        </w:rPr>
      </w:pPr>
    </w:p>
    <w:p w:rsidR="00431EF1" w:rsidRPr="001F69C4" w:rsidRDefault="00431EF1" w:rsidP="00431EF1">
      <w:pPr>
        <w:shd w:val="clear" w:color="auto" w:fill="FFFFFF"/>
        <w:spacing w:after="0" w:line="320" w:lineRule="atLeast"/>
        <w:jc w:val="center"/>
        <w:rPr>
          <w:rFonts w:ascii="Arial" w:eastAsia="Times New Roman" w:hAnsi="Arial" w:cs="Arial"/>
          <w:sz w:val="24"/>
          <w:szCs w:val="24"/>
          <w:lang w:eastAsia="es-CO"/>
        </w:rPr>
      </w:pPr>
    </w:p>
    <w:p w:rsidR="00431EF1" w:rsidRPr="001F69C4" w:rsidRDefault="00431EF1" w:rsidP="00AF4139">
      <w:pPr>
        <w:shd w:val="clear" w:color="auto" w:fill="FFFFFF"/>
        <w:spacing w:line="320" w:lineRule="atLeast"/>
        <w:rPr>
          <w:rFonts w:ascii="Arial" w:eastAsia="Times New Roman" w:hAnsi="Arial" w:cs="Arial"/>
          <w:sz w:val="24"/>
          <w:szCs w:val="24"/>
          <w:lang w:eastAsia="es-CO"/>
        </w:rPr>
      </w:pPr>
    </w:p>
    <w:p w:rsidR="00431EF1" w:rsidRPr="001F69C4" w:rsidRDefault="00431EF1" w:rsidP="00960788">
      <w:pPr>
        <w:jc w:val="center"/>
        <w:rPr>
          <w:rFonts w:ascii="Arial" w:hAnsi="Arial" w:cs="Arial"/>
          <w:b/>
          <w:sz w:val="24"/>
          <w:szCs w:val="24"/>
        </w:rPr>
      </w:pPr>
    </w:p>
    <w:p w:rsidR="00D45C08" w:rsidRPr="001F69C4" w:rsidRDefault="00D45C08" w:rsidP="00D45C08">
      <w:pPr>
        <w:rPr>
          <w:rFonts w:ascii="Arial" w:hAnsi="Arial" w:cs="Arial"/>
          <w:b/>
          <w:sz w:val="24"/>
          <w:szCs w:val="24"/>
        </w:rPr>
      </w:pPr>
    </w:p>
    <w:p w:rsidR="00960788" w:rsidRPr="0026391A" w:rsidRDefault="00D45C08" w:rsidP="00AF4139">
      <w:pPr>
        <w:pStyle w:val="Ttulo1"/>
      </w:pPr>
      <w:bookmarkStart w:id="4" w:name="_Toc27127890"/>
      <w:r w:rsidRPr="0026391A">
        <w:lastRenderedPageBreak/>
        <w:t>LISTA DE COLABORADORES</w:t>
      </w:r>
      <w:bookmarkEnd w:id="4"/>
    </w:p>
    <w:p w:rsidR="001F69C4" w:rsidRDefault="001F69C4" w:rsidP="00960788">
      <w:pPr>
        <w:jc w:val="both"/>
        <w:rPr>
          <w:rFonts w:ascii="Arial" w:hAnsi="Arial" w:cs="Arial"/>
          <w:b/>
          <w:sz w:val="24"/>
          <w:szCs w:val="24"/>
        </w:rPr>
      </w:pPr>
    </w:p>
    <w:p w:rsidR="00E06A15" w:rsidRPr="001F69C4" w:rsidRDefault="00960788" w:rsidP="00E06A15">
      <w:pPr>
        <w:jc w:val="both"/>
        <w:rPr>
          <w:rFonts w:ascii="Arial" w:hAnsi="Arial" w:cs="Arial"/>
          <w:sz w:val="24"/>
          <w:szCs w:val="24"/>
        </w:rPr>
      </w:pPr>
      <w:r w:rsidRPr="001F69C4">
        <w:rPr>
          <w:rFonts w:ascii="Arial" w:hAnsi="Arial" w:cs="Arial"/>
          <w:sz w:val="24"/>
          <w:szCs w:val="24"/>
        </w:rPr>
        <w:t xml:space="preserve">Las aprendices </w:t>
      </w:r>
      <w:r w:rsidR="00E54203">
        <w:rPr>
          <w:rFonts w:ascii="Arial" w:hAnsi="Arial" w:cs="Arial"/>
          <w:sz w:val="24"/>
          <w:szCs w:val="24"/>
        </w:rPr>
        <w:t xml:space="preserve">Natalia Marcela Osorio </w:t>
      </w:r>
      <w:proofErr w:type="spellStart"/>
      <w:r w:rsidR="00E54203">
        <w:rPr>
          <w:rFonts w:ascii="Arial" w:hAnsi="Arial" w:cs="Arial"/>
          <w:sz w:val="24"/>
          <w:szCs w:val="24"/>
        </w:rPr>
        <w:t>Atehortúa</w:t>
      </w:r>
      <w:proofErr w:type="spellEnd"/>
      <w:r w:rsidRPr="001F69C4">
        <w:rPr>
          <w:rFonts w:ascii="Arial" w:hAnsi="Arial" w:cs="Arial"/>
          <w:sz w:val="24"/>
          <w:szCs w:val="24"/>
        </w:rPr>
        <w:t>,</w:t>
      </w:r>
      <w:r w:rsidR="00E54203">
        <w:rPr>
          <w:rFonts w:ascii="Arial" w:hAnsi="Arial" w:cs="Arial"/>
          <w:sz w:val="24"/>
          <w:szCs w:val="24"/>
        </w:rPr>
        <w:t xml:space="preserve"> </w:t>
      </w:r>
      <w:proofErr w:type="spellStart"/>
      <w:r w:rsidR="00E54203">
        <w:rPr>
          <w:rFonts w:ascii="Arial" w:hAnsi="Arial" w:cs="Arial"/>
          <w:sz w:val="24"/>
          <w:szCs w:val="24"/>
        </w:rPr>
        <w:t>Dahyana</w:t>
      </w:r>
      <w:proofErr w:type="spellEnd"/>
      <w:r w:rsidR="00E54203">
        <w:rPr>
          <w:rFonts w:ascii="Arial" w:hAnsi="Arial" w:cs="Arial"/>
          <w:sz w:val="24"/>
          <w:szCs w:val="24"/>
        </w:rPr>
        <w:t xml:space="preserve"> Cano Escobar, Valeria Holguín Garcés, Juan Camilo Valderrama Castrillón</w:t>
      </w:r>
      <w:r w:rsidR="00701D62">
        <w:rPr>
          <w:rFonts w:ascii="Arial" w:hAnsi="Arial" w:cs="Arial"/>
          <w:sz w:val="24"/>
          <w:szCs w:val="24"/>
        </w:rPr>
        <w:t>, pertenecientes a la técnica en</w:t>
      </w:r>
      <w:r w:rsidRPr="001F69C4">
        <w:rPr>
          <w:rFonts w:ascii="Arial" w:hAnsi="Arial" w:cs="Arial"/>
          <w:sz w:val="24"/>
          <w:szCs w:val="24"/>
        </w:rPr>
        <w:t xml:space="preserve"> </w:t>
      </w:r>
      <w:r w:rsidR="00701D62">
        <w:rPr>
          <w:rFonts w:ascii="Arial" w:hAnsi="Arial" w:cs="Arial"/>
          <w:sz w:val="24"/>
          <w:szCs w:val="24"/>
        </w:rPr>
        <w:t>Programación de Software</w:t>
      </w:r>
      <w:r w:rsidR="00690141" w:rsidRPr="001F69C4">
        <w:rPr>
          <w:rFonts w:ascii="Arial" w:hAnsi="Arial" w:cs="Arial"/>
          <w:sz w:val="24"/>
          <w:szCs w:val="24"/>
        </w:rPr>
        <w:t xml:space="preserve">, bajo la Ficha </w:t>
      </w:r>
      <w:r w:rsidR="00701D62">
        <w:rPr>
          <w:rFonts w:ascii="Arial" w:hAnsi="Arial" w:cs="Arial"/>
          <w:sz w:val="24"/>
          <w:szCs w:val="24"/>
        </w:rPr>
        <w:t>1854665</w:t>
      </w:r>
      <w:r w:rsidR="00690141" w:rsidRPr="001F69C4">
        <w:rPr>
          <w:rFonts w:ascii="Arial" w:hAnsi="Arial" w:cs="Arial"/>
          <w:sz w:val="24"/>
          <w:szCs w:val="24"/>
        </w:rPr>
        <w:t xml:space="preserve"> del C</w:t>
      </w:r>
      <w:r w:rsidRPr="001F69C4">
        <w:rPr>
          <w:rFonts w:ascii="Arial" w:hAnsi="Arial" w:cs="Arial"/>
          <w:sz w:val="24"/>
          <w:szCs w:val="24"/>
        </w:rPr>
        <w:t>entro de Servi</w:t>
      </w:r>
      <w:r w:rsidR="00701D62">
        <w:rPr>
          <w:rFonts w:ascii="Arial" w:hAnsi="Arial" w:cs="Arial"/>
          <w:sz w:val="24"/>
          <w:szCs w:val="24"/>
        </w:rPr>
        <w:t xml:space="preserve">cios y Gestión Empresarial (SENA) y Miguel Ángel Quintero </w:t>
      </w:r>
      <w:proofErr w:type="spellStart"/>
      <w:r w:rsidR="00701D62">
        <w:rPr>
          <w:rFonts w:ascii="Arial" w:hAnsi="Arial" w:cs="Arial"/>
          <w:sz w:val="24"/>
          <w:szCs w:val="24"/>
        </w:rPr>
        <w:t>Quintero</w:t>
      </w:r>
      <w:proofErr w:type="spellEnd"/>
      <w:r w:rsidR="00701D62">
        <w:rPr>
          <w:rFonts w:ascii="Arial" w:hAnsi="Arial" w:cs="Arial"/>
          <w:sz w:val="24"/>
          <w:szCs w:val="24"/>
        </w:rPr>
        <w:t>, perteneciente a la técnica Laboral en Asistente en Análisis y Desarrollo de Software del Centro de Sistemas de Antioquia (CENSA</w:t>
      </w:r>
      <w:r w:rsidR="00E06A15">
        <w:rPr>
          <w:rFonts w:ascii="Arial" w:hAnsi="Arial" w:cs="Arial"/>
          <w:sz w:val="24"/>
          <w:szCs w:val="24"/>
        </w:rPr>
        <w:t>). Desarrolladore</w:t>
      </w:r>
      <w:r w:rsidR="00E06A15" w:rsidRPr="001F69C4">
        <w:rPr>
          <w:rFonts w:ascii="Arial" w:hAnsi="Arial" w:cs="Arial"/>
          <w:sz w:val="24"/>
          <w:szCs w:val="24"/>
        </w:rPr>
        <w:t>s del sistema de información</w:t>
      </w:r>
      <w:r w:rsidR="00E06A15">
        <w:rPr>
          <w:rFonts w:ascii="Arial" w:hAnsi="Arial" w:cs="Arial"/>
          <w:sz w:val="24"/>
          <w:szCs w:val="24"/>
        </w:rPr>
        <w:t xml:space="preserve"> Bitácoras Censa.</w:t>
      </w:r>
    </w:p>
    <w:p w:rsidR="00960788" w:rsidRDefault="00960788" w:rsidP="00960788">
      <w:pPr>
        <w:jc w:val="both"/>
        <w:rPr>
          <w:rFonts w:ascii="Arial" w:hAnsi="Arial" w:cs="Arial"/>
          <w:sz w:val="24"/>
          <w:szCs w:val="24"/>
        </w:rPr>
      </w:pPr>
    </w:p>
    <w:p w:rsidR="00960788" w:rsidRPr="001F69C4" w:rsidRDefault="00960788" w:rsidP="00960788">
      <w:pPr>
        <w:jc w:val="right"/>
        <w:rPr>
          <w:rFonts w:ascii="Arial" w:hAnsi="Arial" w:cs="Arial"/>
          <w:b/>
          <w:sz w:val="24"/>
          <w:szCs w:val="24"/>
        </w:rPr>
      </w:pPr>
    </w:p>
    <w:p w:rsidR="00960788" w:rsidRPr="001F69C4" w:rsidRDefault="00960788" w:rsidP="00960788">
      <w:pPr>
        <w:rPr>
          <w:rFonts w:ascii="Arial" w:hAnsi="Arial" w:cs="Arial"/>
          <w:b/>
          <w:sz w:val="24"/>
          <w:szCs w:val="24"/>
        </w:rPr>
      </w:pPr>
    </w:p>
    <w:p w:rsidR="00960788" w:rsidRPr="001F69C4" w:rsidRDefault="00960788" w:rsidP="00960788">
      <w:pPr>
        <w:rPr>
          <w:rFonts w:ascii="Arial" w:hAnsi="Arial" w:cs="Arial"/>
          <w:b/>
          <w:sz w:val="24"/>
          <w:szCs w:val="24"/>
        </w:rPr>
      </w:pPr>
    </w:p>
    <w:p w:rsidR="00960788" w:rsidRPr="001F69C4" w:rsidRDefault="00960788" w:rsidP="00960788">
      <w:pPr>
        <w:rPr>
          <w:rFonts w:ascii="Arial" w:hAnsi="Arial" w:cs="Arial"/>
          <w:b/>
          <w:sz w:val="24"/>
          <w:szCs w:val="24"/>
        </w:rPr>
      </w:pPr>
    </w:p>
    <w:p w:rsidR="00631115" w:rsidRDefault="00631115" w:rsidP="000F2126">
      <w:pPr>
        <w:rPr>
          <w:rFonts w:ascii="Arial" w:hAnsi="Arial" w:cs="Arial"/>
          <w:b/>
          <w:sz w:val="24"/>
          <w:szCs w:val="24"/>
        </w:rPr>
      </w:pPr>
    </w:p>
    <w:p w:rsidR="00631115" w:rsidRDefault="00631115" w:rsidP="00960788">
      <w:pPr>
        <w:jc w:val="center"/>
        <w:rPr>
          <w:rFonts w:ascii="Arial" w:hAnsi="Arial" w:cs="Arial"/>
          <w:b/>
          <w:sz w:val="24"/>
          <w:szCs w:val="24"/>
        </w:rPr>
      </w:pPr>
    </w:p>
    <w:p w:rsidR="00631115" w:rsidRDefault="00631115" w:rsidP="00960788">
      <w:pPr>
        <w:jc w:val="center"/>
        <w:rPr>
          <w:rFonts w:ascii="Arial" w:hAnsi="Arial" w:cs="Arial"/>
          <w:b/>
          <w:sz w:val="24"/>
          <w:szCs w:val="24"/>
        </w:rPr>
      </w:pPr>
    </w:p>
    <w:p w:rsidR="00AF4139" w:rsidRDefault="00AF4139" w:rsidP="00960788">
      <w:pPr>
        <w:jc w:val="center"/>
        <w:rPr>
          <w:rFonts w:ascii="Arial" w:hAnsi="Arial" w:cs="Arial"/>
          <w:b/>
          <w:sz w:val="24"/>
          <w:szCs w:val="24"/>
        </w:rPr>
      </w:pPr>
    </w:p>
    <w:p w:rsidR="00AF4139" w:rsidRDefault="00AF4139" w:rsidP="00960788">
      <w:pPr>
        <w:jc w:val="center"/>
        <w:rPr>
          <w:rFonts w:ascii="Arial" w:hAnsi="Arial" w:cs="Arial"/>
          <w:b/>
          <w:sz w:val="24"/>
          <w:szCs w:val="24"/>
        </w:rPr>
      </w:pPr>
    </w:p>
    <w:p w:rsidR="00AF4139" w:rsidRDefault="00AF4139" w:rsidP="00960788">
      <w:pPr>
        <w:jc w:val="center"/>
        <w:rPr>
          <w:rFonts w:ascii="Arial" w:hAnsi="Arial" w:cs="Arial"/>
          <w:b/>
          <w:sz w:val="24"/>
          <w:szCs w:val="24"/>
        </w:rPr>
      </w:pPr>
    </w:p>
    <w:p w:rsidR="00AF4139" w:rsidRDefault="00AF4139" w:rsidP="00960788">
      <w:pPr>
        <w:jc w:val="center"/>
        <w:rPr>
          <w:rFonts w:ascii="Arial" w:hAnsi="Arial" w:cs="Arial"/>
          <w:b/>
          <w:sz w:val="24"/>
          <w:szCs w:val="24"/>
        </w:rPr>
      </w:pPr>
    </w:p>
    <w:p w:rsidR="00AF4139" w:rsidRDefault="00AF4139" w:rsidP="00960788">
      <w:pPr>
        <w:jc w:val="center"/>
        <w:rPr>
          <w:rFonts w:ascii="Arial" w:hAnsi="Arial" w:cs="Arial"/>
          <w:b/>
          <w:sz w:val="24"/>
          <w:szCs w:val="24"/>
        </w:rPr>
      </w:pPr>
    </w:p>
    <w:p w:rsidR="00AF4139" w:rsidRDefault="00AF4139" w:rsidP="00960788">
      <w:pPr>
        <w:jc w:val="center"/>
        <w:rPr>
          <w:rFonts w:ascii="Arial" w:hAnsi="Arial" w:cs="Arial"/>
          <w:b/>
          <w:sz w:val="24"/>
          <w:szCs w:val="24"/>
        </w:rPr>
      </w:pPr>
    </w:p>
    <w:p w:rsidR="00AF4139" w:rsidRPr="001F69C4" w:rsidRDefault="00AF4139" w:rsidP="00960788">
      <w:pPr>
        <w:jc w:val="center"/>
        <w:rPr>
          <w:rFonts w:ascii="Arial" w:hAnsi="Arial" w:cs="Arial"/>
          <w:b/>
          <w:sz w:val="24"/>
          <w:szCs w:val="24"/>
        </w:rPr>
      </w:pPr>
    </w:p>
    <w:p w:rsidR="00960788" w:rsidRPr="001F69C4" w:rsidRDefault="00960788" w:rsidP="00AF4139">
      <w:pPr>
        <w:pStyle w:val="Ttulo1"/>
      </w:pPr>
      <w:bookmarkStart w:id="5" w:name="_Toc27127891"/>
      <w:r w:rsidRPr="001F69C4">
        <w:lastRenderedPageBreak/>
        <w:t>LICENCIAMIENTO Y DERECHOS DE AUTOR</w:t>
      </w:r>
      <w:bookmarkEnd w:id="5"/>
    </w:p>
    <w:p w:rsidR="00960788" w:rsidRPr="001F69C4" w:rsidDel="006C6C4E" w:rsidRDefault="006C6C4E" w:rsidP="00960788">
      <w:pPr>
        <w:jc w:val="right"/>
        <w:rPr>
          <w:del w:id="6" w:author="censa" w:date="2019-12-09T10:27:00Z"/>
          <w:rFonts w:ascii="Arial" w:hAnsi="Arial" w:cs="Arial"/>
          <w:sz w:val="24"/>
          <w:szCs w:val="24"/>
        </w:rPr>
      </w:pPr>
      <w:ins w:id="7" w:author="censa" w:date="2019-12-09T10:32:00Z">
        <w:r>
          <w:rPr>
            <w:rFonts w:ascii="Arial" w:hAnsi="Arial" w:cs="Arial"/>
            <w:sz w:val="24"/>
            <w:szCs w:val="24"/>
          </w:rPr>
          <w:t xml:space="preserve">El centro de Sistemas de Antioquia CENSA, </w:t>
        </w:r>
      </w:ins>
    </w:p>
    <w:p w:rsidR="00960788" w:rsidRPr="001F69C4" w:rsidDel="006C6C4E" w:rsidRDefault="00960788" w:rsidP="00D1100D">
      <w:pPr>
        <w:jc w:val="both"/>
        <w:rPr>
          <w:del w:id="8" w:author="censa" w:date="2019-12-09T10:32:00Z"/>
        </w:rPr>
      </w:pPr>
      <w:del w:id="9" w:author="censa" w:date="2019-12-09T10:27:00Z">
        <w:r w:rsidRPr="001F69C4" w:rsidDel="006C6C4E">
          <w:delText xml:space="preserve"> El Servicio Nacional de Aprendizaje – SENA -, como formador profesional integral, se reserva los derechos de cesión y distribución de licencias del sistema SAVAS; siempre y cuando sea para uso </w:delText>
        </w:r>
      </w:del>
      <w:del w:id="10" w:author="censa" w:date="2019-12-09T10:28:00Z">
        <w:r w:rsidRPr="001F69C4" w:rsidDel="006C6C4E">
          <w:delText>exclusivo de la Formación Profesional Integral que imparte.</w:delText>
        </w:r>
      </w:del>
    </w:p>
    <w:p w:rsidR="00960788" w:rsidRPr="001F69C4" w:rsidRDefault="00960788" w:rsidP="00960788">
      <w:pPr>
        <w:jc w:val="both"/>
        <w:rPr>
          <w:rFonts w:ascii="Arial" w:hAnsi="Arial" w:cs="Arial"/>
          <w:sz w:val="24"/>
          <w:szCs w:val="24"/>
        </w:rPr>
      </w:pPr>
      <w:del w:id="11" w:author="censa" w:date="2019-12-09T10:32:00Z">
        <w:r w:rsidRPr="001F69C4" w:rsidDel="006C6C4E">
          <w:rPr>
            <w:rFonts w:ascii="Arial" w:hAnsi="Arial" w:cs="Arial"/>
            <w:sz w:val="24"/>
            <w:szCs w:val="24"/>
          </w:rPr>
          <w:delText xml:space="preserve">El supermercado  “Mercados JZ”, </w:delText>
        </w:r>
      </w:del>
      <w:proofErr w:type="gramStart"/>
      <w:r w:rsidRPr="001F69C4">
        <w:rPr>
          <w:rFonts w:ascii="Arial" w:hAnsi="Arial" w:cs="Arial"/>
          <w:sz w:val="24"/>
          <w:szCs w:val="24"/>
        </w:rPr>
        <w:t>recibe</w:t>
      </w:r>
      <w:proofErr w:type="gramEnd"/>
      <w:r w:rsidRPr="001F69C4">
        <w:rPr>
          <w:rFonts w:ascii="Arial" w:hAnsi="Arial" w:cs="Arial"/>
          <w:sz w:val="24"/>
          <w:szCs w:val="24"/>
        </w:rPr>
        <w:t xml:space="preserve"> una única licencia de uso. Se le prohíbe la reproducción o copia total o parcial de este, al igual los manuales de uso y operación. </w:t>
      </w:r>
    </w:p>
    <w:p w:rsidR="00960788" w:rsidRPr="001F69C4" w:rsidRDefault="006C6C4E" w:rsidP="00960788">
      <w:pPr>
        <w:jc w:val="both"/>
        <w:rPr>
          <w:rFonts w:ascii="Arial" w:hAnsi="Arial" w:cs="Arial"/>
          <w:sz w:val="24"/>
          <w:szCs w:val="24"/>
        </w:rPr>
      </w:pPr>
      <w:ins w:id="12" w:author="censa" w:date="2019-12-09T10:34:00Z">
        <w:r>
          <w:rPr>
            <w:rFonts w:ascii="Arial" w:hAnsi="Arial" w:cs="Arial"/>
            <w:sz w:val="24"/>
            <w:szCs w:val="24"/>
          </w:rPr>
          <w:t>El centro de Sistemas de Antioquia CENSA</w:t>
        </w:r>
        <w:r w:rsidRPr="001F69C4" w:rsidDel="006C6C4E">
          <w:rPr>
            <w:rFonts w:ascii="Arial" w:hAnsi="Arial" w:cs="Arial"/>
            <w:sz w:val="24"/>
            <w:szCs w:val="24"/>
          </w:rPr>
          <w:t xml:space="preserve"> </w:t>
        </w:r>
      </w:ins>
      <w:del w:id="13" w:author="censa" w:date="2019-12-09T10:34:00Z">
        <w:r w:rsidR="00960788" w:rsidRPr="001F69C4" w:rsidDel="006C6C4E">
          <w:rPr>
            <w:rFonts w:ascii="Arial" w:hAnsi="Arial" w:cs="Arial"/>
            <w:sz w:val="24"/>
            <w:szCs w:val="24"/>
          </w:rPr>
          <w:delText>El Centro de Servicios y Gestión Empresarial,</w:delText>
        </w:r>
      </w:del>
      <w:r w:rsidR="00960788" w:rsidRPr="001F69C4">
        <w:rPr>
          <w:rFonts w:ascii="Arial" w:hAnsi="Arial" w:cs="Arial"/>
          <w:sz w:val="24"/>
          <w:szCs w:val="24"/>
        </w:rPr>
        <w:t xml:space="preserve"> es propietario de los derechos patrimoniales sobre </w:t>
      </w:r>
      <w:del w:id="14" w:author="censa" w:date="2019-12-09T10:34:00Z">
        <w:r w:rsidR="00960788" w:rsidRPr="001F69C4" w:rsidDel="006C6C4E">
          <w:rPr>
            <w:rFonts w:ascii="Arial" w:hAnsi="Arial" w:cs="Arial"/>
            <w:sz w:val="24"/>
            <w:szCs w:val="24"/>
          </w:rPr>
          <w:delText>SAVAS</w:delText>
        </w:r>
      </w:del>
      <w:ins w:id="15" w:author="censa" w:date="2019-12-09T10:34:00Z">
        <w:r>
          <w:rPr>
            <w:rFonts w:ascii="Arial" w:hAnsi="Arial" w:cs="Arial"/>
            <w:sz w:val="24"/>
            <w:szCs w:val="24"/>
          </w:rPr>
          <w:t>Bitácoras Censa</w:t>
        </w:r>
      </w:ins>
      <w:r w:rsidR="00960788" w:rsidRPr="001F69C4">
        <w:rPr>
          <w:rFonts w:ascii="Arial" w:hAnsi="Arial" w:cs="Arial"/>
          <w:sz w:val="24"/>
          <w:szCs w:val="24"/>
        </w:rPr>
        <w:t>. Los aprendices</w:t>
      </w:r>
      <w:ins w:id="16" w:author="censa" w:date="2019-12-09T11:15:00Z">
        <w:r w:rsidR="00E12039" w:rsidRPr="00E12039">
          <w:rPr>
            <w:rFonts w:ascii="Arial" w:hAnsi="Arial" w:cs="Arial"/>
            <w:sz w:val="24"/>
            <w:szCs w:val="24"/>
          </w:rPr>
          <w:t xml:space="preserve"> </w:t>
        </w:r>
        <w:r w:rsidR="00E12039">
          <w:rPr>
            <w:rFonts w:ascii="Arial" w:hAnsi="Arial" w:cs="Arial"/>
            <w:sz w:val="24"/>
            <w:szCs w:val="24"/>
          </w:rPr>
          <w:t xml:space="preserve">Natalia Marcela Osorio </w:t>
        </w:r>
        <w:proofErr w:type="spellStart"/>
        <w:r w:rsidR="00E12039">
          <w:rPr>
            <w:rFonts w:ascii="Arial" w:hAnsi="Arial" w:cs="Arial"/>
            <w:sz w:val="24"/>
            <w:szCs w:val="24"/>
          </w:rPr>
          <w:t>Atehortúa</w:t>
        </w:r>
        <w:proofErr w:type="spellEnd"/>
        <w:r w:rsidR="00E12039" w:rsidRPr="001F69C4">
          <w:rPr>
            <w:rFonts w:ascii="Arial" w:hAnsi="Arial" w:cs="Arial"/>
            <w:sz w:val="24"/>
            <w:szCs w:val="24"/>
          </w:rPr>
          <w:t>,</w:t>
        </w:r>
        <w:r w:rsidR="00E12039">
          <w:rPr>
            <w:rFonts w:ascii="Arial" w:hAnsi="Arial" w:cs="Arial"/>
            <w:sz w:val="24"/>
            <w:szCs w:val="24"/>
          </w:rPr>
          <w:t xml:space="preserve"> </w:t>
        </w:r>
        <w:proofErr w:type="spellStart"/>
        <w:r w:rsidR="00E12039">
          <w:rPr>
            <w:rFonts w:ascii="Arial" w:hAnsi="Arial" w:cs="Arial"/>
            <w:sz w:val="24"/>
            <w:szCs w:val="24"/>
          </w:rPr>
          <w:t>Dahyana</w:t>
        </w:r>
        <w:proofErr w:type="spellEnd"/>
        <w:r w:rsidR="00E12039">
          <w:rPr>
            <w:rFonts w:ascii="Arial" w:hAnsi="Arial" w:cs="Arial"/>
            <w:sz w:val="24"/>
            <w:szCs w:val="24"/>
          </w:rPr>
          <w:t xml:space="preserve"> Cano Escobar, Valeria Holguín Garcés, Juan Camilo Valderrama Castrillón y Miguel </w:t>
        </w:r>
      </w:ins>
      <w:ins w:id="17" w:author="censa" w:date="2019-12-09T11:16:00Z">
        <w:r w:rsidR="00E12039">
          <w:rPr>
            <w:rFonts w:ascii="Arial" w:hAnsi="Arial" w:cs="Arial"/>
            <w:sz w:val="24"/>
            <w:szCs w:val="24"/>
          </w:rPr>
          <w:t xml:space="preserve">Ángel Quintero </w:t>
        </w:r>
        <w:proofErr w:type="spellStart"/>
        <w:r w:rsidR="00E12039">
          <w:rPr>
            <w:rFonts w:ascii="Arial" w:hAnsi="Arial" w:cs="Arial"/>
            <w:sz w:val="24"/>
            <w:szCs w:val="24"/>
          </w:rPr>
          <w:t>Quintero</w:t>
        </w:r>
        <w:proofErr w:type="spellEnd"/>
        <w:r w:rsidR="00E12039">
          <w:rPr>
            <w:rFonts w:ascii="Arial" w:hAnsi="Arial" w:cs="Arial"/>
            <w:sz w:val="24"/>
            <w:szCs w:val="24"/>
          </w:rPr>
          <w:t xml:space="preserve">, </w:t>
        </w:r>
      </w:ins>
      <w:del w:id="18" w:author="censa" w:date="2019-12-09T11:15:00Z">
        <w:r w:rsidR="00960788" w:rsidRPr="001F69C4" w:rsidDel="00E12039">
          <w:rPr>
            <w:rFonts w:ascii="Arial" w:hAnsi="Arial" w:cs="Arial"/>
            <w:sz w:val="24"/>
            <w:szCs w:val="24"/>
          </w:rPr>
          <w:delText xml:space="preserve">: María Paula Herrera López, Keyla Valentina García Castaño y Johana Sánchez Bedoya </w:delText>
        </w:r>
      </w:del>
      <w:r w:rsidR="00960788" w:rsidRPr="001F69C4">
        <w:rPr>
          <w:rFonts w:ascii="Arial" w:hAnsi="Arial" w:cs="Arial"/>
          <w:sz w:val="24"/>
          <w:szCs w:val="24"/>
        </w:rPr>
        <w:t xml:space="preserve">poseen los derechos intelectuales y morales. De acuerdo a la Ley, el sistema </w:t>
      </w:r>
      <w:del w:id="19" w:author="censa" w:date="2019-12-09T11:16:00Z">
        <w:r w:rsidR="00960788" w:rsidRPr="001F69C4" w:rsidDel="00E12039">
          <w:rPr>
            <w:rFonts w:ascii="Arial" w:hAnsi="Arial" w:cs="Arial"/>
            <w:sz w:val="24"/>
            <w:szCs w:val="24"/>
          </w:rPr>
          <w:delText>SAVAS</w:delText>
        </w:r>
      </w:del>
      <w:ins w:id="20" w:author="censa" w:date="2019-12-09T11:16:00Z">
        <w:r w:rsidR="00E12039">
          <w:rPr>
            <w:rFonts w:ascii="Arial" w:hAnsi="Arial" w:cs="Arial"/>
            <w:sz w:val="24"/>
            <w:szCs w:val="24"/>
          </w:rPr>
          <w:t>Bitácoras Censa</w:t>
        </w:r>
      </w:ins>
      <w:r w:rsidR="00960788" w:rsidRPr="001F69C4">
        <w:rPr>
          <w:rFonts w:ascii="Arial" w:hAnsi="Arial" w:cs="Arial"/>
          <w:sz w:val="24"/>
          <w:szCs w:val="24"/>
        </w:rPr>
        <w:t>, únicamente puede ser utilizado para la Formación Profesional Integral que imparte la Institución.</w:t>
      </w:r>
    </w:p>
    <w:p w:rsidR="00960788" w:rsidRPr="001F69C4" w:rsidRDefault="00960788" w:rsidP="00960788">
      <w:pPr>
        <w:jc w:val="both"/>
        <w:rPr>
          <w:rFonts w:ascii="Arial" w:hAnsi="Arial" w:cs="Arial"/>
          <w:sz w:val="24"/>
          <w:szCs w:val="24"/>
        </w:rPr>
      </w:pPr>
    </w:p>
    <w:p w:rsidR="00960788" w:rsidRPr="001F69C4" w:rsidRDefault="00960788" w:rsidP="00960788">
      <w:pPr>
        <w:jc w:val="both"/>
        <w:rPr>
          <w:rFonts w:ascii="Arial" w:hAnsi="Arial" w:cs="Arial"/>
          <w:sz w:val="24"/>
          <w:szCs w:val="24"/>
        </w:rPr>
      </w:pPr>
    </w:p>
    <w:p w:rsidR="00960788" w:rsidRPr="001F69C4" w:rsidRDefault="00960788" w:rsidP="00960788">
      <w:pPr>
        <w:jc w:val="both"/>
        <w:rPr>
          <w:rFonts w:ascii="Arial" w:hAnsi="Arial" w:cs="Arial"/>
          <w:sz w:val="24"/>
          <w:szCs w:val="24"/>
        </w:rPr>
      </w:pPr>
    </w:p>
    <w:p w:rsidR="00960788" w:rsidRPr="001F69C4" w:rsidRDefault="00960788" w:rsidP="00960788">
      <w:pPr>
        <w:jc w:val="both"/>
        <w:rPr>
          <w:rFonts w:ascii="Arial" w:hAnsi="Arial" w:cs="Arial"/>
          <w:sz w:val="24"/>
          <w:szCs w:val="24"/>
        </w:rPr>
      </w:pPr>
    </w:p>
    <w:p w:rsidR="00960788" w:rsidRDefault="00960788" w:rsidP="00960788">
      <w:pPr>
        <w:jc w:val="both"/>
        <w:rPr>
          <w:rFonts w:ascii="Arial" w:hAnsi="Arial" w:cs="Arial"/>
          <w:sz w:val="24"/>
          <w:szCs w:val="24"/>
        </w:rPr>
      </w:pPr>
    </w:p>
    <w:p w:rsidR="00E06F5B" w:rsidRDefault="00E06F5B" w:rsidP="00960788">
      <w:pPr>
        <w:jc w:val="both"/>
        <w:rPr>
          <w:rFonts w:ascii="Arial" w:hAnsi="Arial" w:cs="Arial"/>
          <w:sz w:val="24"/>
          <w:szCs w:val="24"/>
        </w:rPr>
      </w:pPr>
    </w:p>
    <w:p w:rsidR="000F2126" w:rsidRDefault="000F2126" w:rsidP="00960788">
      <w:pPr>
        <w:jc w:val="both"/>
        <w:rPr>
          <w:rFonts w:ascii="Arial" w:hAnsi="Arial" w:cs="Arial"/>
          <w:sz w:val="24"/>
          <w:szCs w:val="24"/>
        </w:rPr>
      </w:pPr>
    </w:p>
    <w:p w:rsidR="000F2126" w:rsidRDefault="000F2126" w:rsidP="00960788">
      <w:pPr>
        <w:jc w:val="both"/>
        <w:rPr>
          <w:rFonts w:ascii="Arial" w:hAnsi="Arial" w:cs="Arial"/>
          <w:sz w:val="24"/>
          <w:szCs w:val="24"/>
        </w:rPr>
      </w:pPr>
    </w:p>
    <w:p w:rsidR="000F2126" w:rsidRDefault="000F2126" w:rsidP="00960788">
      <w:pPr>
        <w:jc w:val="both"/>
        <w:rPr>
          <w:rFonts w:ascii="Arial" w:hAnsi="Arial" w:cs="Arial"/>
          <w:sz w:val="24"/>
          <w:szCs w:val="24"/>
        </w:rPr>
      </w:pPr>
    </w:p>
    <w:p w:rsidR="000F2126" w:rsidRDefault="000F2126" w:rsidP="00960788">
      <w:pPr>
        <w:jc w:val="both"/>
        <w:rPr>
          <w:rFonts w:ascii="Arial" w:hAnsi="Arial" w:cs="Arial"/>
          <w:sz w:val="24"/>
          <w:szCs w:val="24"/>
        </w:rPr>
      </w:pPr>
    </w:p>
    <w:p w:rsidR="000F2126" w:rsidRDefault="000F2126" w:rsidP="00960788">
      <w:pPr>
        <w:jc w:val="both"/>
        <w:rPr>
          <w:rFonts w:ascii="Arial" w:hAnsi="Arial" w:cs="Arial"/>
          <w:sz w:val="24"/>
          <w:szCs w:val="24"/>
        </w:rPr>
      </w:pPr>
    </w:p>
    <w:p w:rsidR="000F2126" w:rsidRDefault="000F2126" w:rsidP="00960788">
      <w:pPr>
        <w:jc w:val="both"/>
        <w:rPr>
          <w:rFonts w:ascii="Arial" w:hAnsi="Arial" w:cs="Arial"/>
          <w:sz w:val="24"/>
          <w:szCs w:val="24"/>
        </w:rPr>
      </w:pPr>
    </w:p>
    <w:p w:rsidR="00AF4139" w:rsidRDefault="00AF4139" w:rsidP="00960788">
      <w:pPr>
        <w:jc w:val="both"/>
        <w:rPr>
          <w:rFonts w:ascii="Arial" w:hAnsi="Arial" w:cs="Arial"/>
          <w:sz w:val="24"/>
          <w:szCs w:val="24"/>
        </w:rPr>
      </w:pPr>
    </w:p>
    <w:p w:rsidR="00AF4139" w:rsidRPr="001F69C4" w:rsidRDefault="00AF4139" w:rsidP="00960788">
      <w:pPr>
        <w:jc w:val="both"/>
        <w:rPr>
          <w:rFonts w:ascii="Arial" w:hAnsi="Arial" w:cs="Arial"/>
          <w:sz w:val="24"/>
          <w:szCs w:val="24"/>
        </w:rPr>
      </w:pPr>
    </w:p>
    <w:sdt>
      <w:sdtPr>
        <w:rPr>
          <w:rFonts w:asciiTheme="minorHAnsi" w:eastAsiaTheme="minorHAnsi" w:hAnsiTheme="minorHAnsi" w:cstheme="minorBidi"/>
          <w:b w:val="0"/>
          <w:bCs w:val="0"/>
          <w:sz w:val="22"/>
          <w:szCs w:val="22"/>
          <w:lang w:val="es-ES" w:eastAsia="en-US"/>
        </w:rPr>
        <w:id w:val="-1598401455"/>
        <w:docPartObj>
          <w:docPartGallery w:val="Table of Contents"/>
          <w:docPartUnique/>
        </w:docPartObj>
      </w:sdtPr>
      <w:sdtContent>
        <w:p w:rsidR="00816CE1" w:rsidRDefault="00816CE1">
          <w:pPr>
            <w:pStyle w:val="TtulodeTDC"/>
            <w:rPr>
              <w:lang w:val="es-ES"/>
            </w:rPr>
          </w:pPr>
        </w:p>
        <w:p w:rsidR="00AA5F40" w:rsidRDefault="00816CE1">
          <w:pPr>
            <w:pStyle w:val="TtulodeTDC"/>
          </w:pPr>
          <w:r>
            <w:rPr>
              <w:lang w:val="es-ES"/>
            </w:rPr>
            <w:t>TABLA DE CONTENIDO</w:t>
          </w:r>
        </w:p>
        <w:p w:rsidR="00AA5F40" w:rsidRDefault="00AA5F40">
          <w:pPr>
            <w:pStyle w:val="TDC1"/>
            <w:tabs>
              <w:tab w:val="right" w:leader="dot" w:pos="8828"/>
            </w:tabs>
            <w:rPr>
              <w:rFonts w:asciiTheme="minorHAnsi" w:hAnsiTheme="minorHAnsi" w:cstheme="minorBidi"/>
              <w:b w:val="0"/>
              <w:bCs w:val="0"/>
              <w:noProof/>
              <w:sz w:val="22"/>
              <w:szCs w:val="22"/>
            </w:rPr>
          </w:pPr>
          <w:r>
            <w:fldChar w:fldCharType="begin"/>
          </w:r>
          <w:r>
            <w:instrText xml:space="preserve"> TOC \o "1-3" \h \z \u </w:instrText>
          </w:r>
          <w:r>
            <w:fldChar w:fldCharType="separate"/>
          </w:r>
          <w:hyperlink w:anchor="_Toc27127885" w:history="1">
            <w:r w:rsidRPr="00184E74">
              <w:rPr>
                <w:rStyle w:val="Hipervnculo"/>
                <w:noProof/>
              </w:rPr>
              <w:t>MANUAL TÉCNICO</w:t>
            </w:r>
            <w:r>
              <w:rPr>
                <w:noProof/>
                <w:webHidden/>
              </w:rPr>
              <w:tab/>
            </w:r>
            <w:r>
              <w:rPr>
                <w:noProof/>
                <w:webHidden/>
              </w:rPr>
              <w:fldChar w:fldCharType="begin"/>
            </w:r>
            <w:r>
              <w:rPr>
                <w:noProof/>
                <w:webHidden/>
              </w:rPr>
              <w:instrText xml:space="preserve"> PAGEREF _Toc27127885 \h </w:instrText>
            </w:r>
            <w:r>
              <w:rPr>
                <w:noProof/>
                <w:webHidden/>
              </w:rPr>
            </w:r>
            <w:r>
              <w:rPr>
                <w:noProof/>
                <w:webHidden/>
              </w:rPr>
              <w:fldChar w:fldCharType="separate"/>
            </w:r>
            <w:r w:rsidR="00816CE1">
              <w:rPr>
                <w:noProof/>
                <w:webHidden/>
              </w:rPr>
              <w:t>1</w:t>
            </w:r>
            <w:r>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86" w:history="1">
            <w:r w:rsidR="00AA5F40" w:rsidRPr="00184E74">
              <w:rPr>
                <w:rStyle w:val="Hipervnculo"/>
                <w:noProof/>
              </w:rPr>
              <w:t>VERSIÓN 1.0- 2019</w:t>
            </w:r>
            <w:r w:rsidR="00AA5F40">
              <w:rPr>
                <w:noProof/>
                <w:webHidden/>
              </w:rPr>
              <w:tab/>
            </w:r>
            <w:r w:rsidR="00AA5F40">
              <w:rPr>
                <w:noProof/>
                <w:webHidden/>
              </w:rPr>
              <w:fldChar w:fldCharType="begin"/>
            </w:r>
            <w:r w:rsidR="00AA5F40">
              <w:rPr>
                <w:noProof/>
                <w:webHidden/>
              </w:rPr>
              <w:instrText xml:space="preserve"> PAGEREF _Toc27127886 \h </w:instrText>
            </w:r>
            <w:r w:rsidR="00AA5F40">
              <w:rPr>
                <w:noProof/>
                <w:webHidden/>
              </w:rPr>
            </w:r>
            <w:r w:rsidR="00AA5F40">
              <w:rPr>
                <w:noProof/>
                <w:webHidden/>
              </w:rPr>
              <w:fldChar w:fldCharType="separate"/>
            </w:r>
            <w:r w:rsidR="00816CE1">
              <w:rPr>
                <w:noProof/>
                <w:webHidden/>
              </w:rPr>
              <w:t>1</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87" w:history="1">
            <w:r w:rsidR="00AA5F40" w:rsidRPr="00184E74">
              <w:rPr>
                <w:rStyle w:val="Hipervnculo"/>
                <w:noProof/>
              </w:rPr>
              <w:t>CENSA</w:t>
            </w:r>
            <w:r w:rsidR="00AA5F40">
              <w:rPr>
                <w:noProof/>
                <w:webHidden/>
              </w:rPr>
              <w:tab/>
            </w:r>
            <w:r w:rsidR="00AA5F40">
              <w:rPr>
                <w:noProof/>
                <w:webHidden/>
              </w:rPr>
              <w:fldChar w:fldCharType="begin"/>
            </w:r>
            <w:r w:rsidR="00AA5F40">
              <w:rPr>
                <w:noProof/>
                <w:webHidden/>
              </w:rPr>
              <w:instrText xml:space="preserve"> PAGEREF _Toc27127887 \h </w:instrText>
            </w:r>
            <w:r w:rsidR="00AA5F40">
              <w:rPr>
                <w:noProof/>
                <w:webHidden/>
              </w:rPr>
            </w:r>
            <w:r w:rsidR="00AA5F40">
              <w:rPr>
                <w:noProof/>
                <w:webHidden/>
              </w:rPr>
              <w:fldChar w:fldCharType="separate"/>
            </w:r>
            <w:r w:rsidR="00816CE1">
              <w:rPr>
                <w:noProof/>
                <w:webHidden/>
              </w:rPr>
              <w:t>2</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88" w:history="1">
            <w:r w:rsidR="00AA5F40" w:rsidRPr="00184E74">
              <w:rPr>
                <w:rStyle w:val="Hipervnculo"/>
                <w:noProof/>
              </w:rPr>
              <w:t>BITÁCORAS CENSA</w:t>
            </w:r>
            <w:r w:rsidR="00AA5F40">
              <w:rPr>
                <w:noProof/>
                <w:webHidden/>
              </w:rPr>
              <w:tab/>
            </w:r>
            <w:r w:rsidR="00AA5F40">
              <w:rPr>
                <w:noProof/>
                <w:webHidden/>
              </w:rPr>
              <w:fldChar w:fldCharType="begin"/>
            </w:r>
            <w:r w:rsidR="00AA5F40">
              <w:rPr>
                <w:noProof/>
                <w:webHidden/>
              </w:rPr>
              <w:instrText xml:space="preserve"> PAGEREF _Toc27127888 \h </w:instrText>
            </w:r>
            <w:r w:rsidR="00AA5F40">
              <w:rPr>
                <w:noProof/>
                <w:webHidden/>
              </w:rPr>
            </w:r>
            <w:r w:rsidR="00AA5F40">
              <w:rPr>
                <w:noProof/>
                <w:webHidden/>
              </w:rPr>
              <w:fldChar w:fldCharType="separate"/>
            </w:r>
            <w:r w:rsidR="00816CE1">
              <w:rPr>
                <w:noProof/>
                <w:webHidden/>
              </w:rPr>
              <w:t>2</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89" w:history="1">
            <w:r w:rsidR="00AA5F40" w:rsidRPr="00184E74">
              <w:rPr>
                <w:rStyle w:val="Hipervnculo"/>
                <w:rFonts w:eastAsia="Times New Roman"/>
                <w:noProof/>
              </w:rPr>
              <w:t>INSTRUCTOR:</w:t>
            </w:r>
            <w:r w:rsidR="00AA5F40">
              <w:rPr>
                <w:noProof/>
                <w:webHidden/>
              </w:rPr>
              <w:tab/>
            </w:r>
            <w:r w:rsidR="00AA5F40">
              <w:rPr>
                <w:noProof/>
                <w:webHidden/>
              </w:rPr>
              <w:fldChar w:fldCharType="begin"/>
            </w:r>
            <w:r w:rsidR="00AA5F40">
              <w:rPr>
                <w:noProof/>
                <w:webHidden/>
              </w:rPr>
              <w:instrText xml:space="preserve"> PAGEREF _Toc27127889 \h </w:instrText>
            </w:r>
            <w:r w:rsidR="00AA5F40">
              <w:rPr>
                <w:noProof/>
                <w:webHidden/>
              </w:rPr>
            </w:r>
            <w:r w:rsidR="00AA5F40">
              <w:rPr>
                <w:noProof/>
                <w:webHidden/>
              </w:rPr>
              <w:fldChar w:fldCharType="separate"/>
            </w:r>
            <w:r w:rsidR="00816CE1">
              <w:rPr>
                <w:noProof/>
                <w:webHidden/>
              </w:rPr>
              <w:t>2</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90" w:history="1">
            <w:r w:rsidR="00AA5F40" w:rsidRPr="00184E74">
              <w:rPr>
                <w:rStyle w:val="Hipervnculo"/>
                <w:noProof/>
              </w:rPr>
              <w:t>LISTA DE COLABORADORES</w:t>
            </w:r>
            <w:r w:rsidR="00AA5F40">
              <w:rPr>
                <w:noProof/>
                <w:webHidden/>
              </w:rPr>
              <w:tab/>
            </w:r>
            <w:r w:rsidR="00AA5F40">
              <w:rPr>
                <w:noProof/>
                <w:webHidden/>
              </w:rPr>
              <w:fldChar w:fldCharType="begin"/>
            </w:r>
            <w:r w:rsidR="00AA5F40">
              <w:rPr>
                <w:noProof/>
                <w:webHidden/>
              </w:rPr>
              <w:instrText xml:space="preserve"> PAGEREF _Toc27127890 \h </w:instrText>
            </w:r>
            <w:r w:rsidR="00AA5F40">
              <w:rPr>
                <w:noProof/>
                <w:webHidden/>
              </w:rPr>
            </w:r>
            <w:r w:rsidR="00AA5F40">
              <w:rPr>
                <w:noProof/>
                <w:webHidden/>
              </w:rPr>
              <w:fldChar w:fldCharType="separate"/>
            </w:r>
            <w:r w:rsidR="00816CE1">
              <w:rPr>
                <w:noProof/>
                <w:webHidden/>
              </w:rPr>
              <w:t>3</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91" w:history="1">
            <w:r w:rsidR="00AA5F40" w:rsidRPr="00184E74">
              <w:rPr>
                <w:rStyle w:val="Hipervnculo"/>
                <w:noProof/>
              </w:rPr>
              <w:t>LICENCIAMIENTO Y DERECHOS DE AUTOR</w:t>
            </w:r>
            <w:r w:rsidR="00AA5F40">
              <w:rPr>
                <w:noProof/>
                <w:webHidden/>
              </w:rPr>
              <w:tab/>
            </w:r>
            <w:r w:rsidR="00AA5F40">
              <w:rPr>
                <w:noProof/>
                <w:webHidden/>
              </w:rPr>
              <w:fldChar w:fldCharType="begin"/>
            </w:r>
            <w:r w:rsidR="00AA5F40">
              <w:rPr>
                <w:noProof/>
                <w:webHidden/>
              </w:rPr>
              <w:instrText xml:space="preserve"> PAGEREF _Toc27127891 \h </w:instrText>
            </w:r>
            <w:r w:rsidR="00AA5F40">
              <w:rPr>
                <w:noProof/>
                <w:webHidden/>
              </w:rPr>
            </w:r>
            <w:r w:rsidR="00AA5F40">
              <w:rPr>
                <w:noProof/>
                <w:webHidden/>
              </w:rPr>
              <w:fldChar w:fldCharType="separate"/>
            </w:r>
            <w:r w:rsidR="00816CE1">
              <w:rPr>
                <w:noProof/>
                <w:webHidden/>
              </w:rPr>
              <w:t>4</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92" w:history="1">
            <w:r w:rsidR="00AA5F40" w:rsidRPr="00184E74">
              <w:rPr>
                <w:rStyle w:val="Hipervnculo"/>
                <w:noProof/>
              </w:rPr>
              <w:t>AGRADECIMIENTOS</w:t>
            </w:r>
            <w:r w:rsidR="00AA5F40">
              <w:rPr>
                <w:noProof/>
                <w:webHidden/>
              </w:rPr>
              <w:tab/>
            </w:r>
            <w:r w:rsidR="00AA5F40">
              <w:rPr>
                <w:noProof/>
                <w:webHidden/>
              </w:rPr>
              <w:fldChar w:fldCharType="begin"/>
            </w:r>
            <w:r w:rsidR="00AA5F40">
              <w:rPr>
                <w:noProof/>
                <w:webHidden/>
              </w:rPr>
              <w:instrText xml:space="preserve"> PAGEREF _Toc27127892 \h </w:instrText>
            </w:r>
            <w:r w:rsidR="00AA5F40">
              <w:rPr>
                <w:noProof/>
                <w:webHidden/>
              </w:rPr>
            </w:r>
            <w:r w:rsidR="00AA5F40">
              <w:rPr>
                <w:noProof/>
                <w:webHidden/>
              </w:rPr>
              <w:fldChar w:fldCharType="separate"/>
            </w:r>
            <w:r w:rsidR="00816CE1">
              <w:rPr>
                <w:noProof/>
                <w:webHidden/>
              </w:rPr>
              <w:t>11</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93" w:history="1">
            <w:r w:rsidR="00AA5F40" w:rsidRPr="00184E74">
              <w:rPr>
                <w:rStyle w:val="Hipervnculo"/>
                <w:noProof/>
              </w:rPr>
              <w:t>INTRODUCCIÓN</w:t>
            </w:r>
            <w:r w:rsidR="00AA5F40">
              <w:rPr>
                <w:noProof/>
                <w:webHidden/>
              </w:rPr>
              <w:tab/>
            </w:r>
            <w:r w:rsidR="00AA5F40">
              <w:rPr>
                <w:noProof/>
                <w:webHidden/>
              </w:rPr>
              <w:fldChar w:fldCharType="begin"/>
            </w:r>
            <w:r w:rsidR="00AA5F40">
              <w:rPr>
                <w:noProof/>
                <w:webHidden/>
              </w:rPr>
              <w:instrText xml:space="preserve"> PAGEREF _Toc27127893 \h </w:instrText>
            </w:r>
            <w:r w:rsidR="00AA5F40">
              <w:rPr>
                <w:noProof/>
                <w:webHidden/>
              </w:rPr>
            </w:r>
            <w:r w:rsidR="00AA5F40">
              <w:rPr>
                <w:noProof/>
                <w:webHidden/>
              </w:rPr>
              <w:fldChar w:fldCharType="separate"/>
            </w:r>
            <w:r w:rsidR="00816CE1">
              <w:rPr>
                <w:noProof/>
                <w:webHidden/>
              </w:rPr>
              <w:t>12</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94" w:history="1">
            <w:r w:rsidR="00AA5F40" w:rsidRPr="00184E74">
              <w:rPr>
                <w:rStyle w:val="Hipervnculo"/>
                <w:noProof/>
              </w:rPr>
              <w:t>OBJETIVOS DEL PROYECTO</w:t>
            </w:r>
            <w:r w:rsidR="00AA5F40">
              <w:rPr>
                <w:noProof/>
                <w:webHidden/>
              </w:rPr>
              <w:tab/>
            </w:r>
            <w:r w:rsidR="00AA5F40">
              <w:rPr>
                <w:noProof/>
                <w:webHidden/>
              </w:rPr>
              <w:fldChar w:fldCharType="begin"/>
            </w:r>
            <w:r w:rsidR="00AA5F40">
              <w:rPr>
                <w:noProof/>
                <w:webHidden/>
              </w:rPr>
              <w:instrText xml:space="preserve"> PAGEREF _Toc27127894 \h </w:instrText>
            </w:r>
            <w:r w:rsidR="00AA5F40">
              <w:rPr>
                <w:noProof/>
                <w:webHidden/>
              </w:rPr>
            </w:r>
            <w:r w:rsidR="00AA5F40">
              <w:rPr>
                <w:noProof/>
                <w:webHidden/>
              </w:rPr>
              <w:fldChar w:fldCharType="separate"/>
            </w:r>
            <w:r w:rsidR="00816CE1">
              <w:rPr>
                <w:noProof/>
                <w:webHidden/>
              </w:rPr>
              <w:t>13</w:t>
            </w:r>
            <w:r w:rsidR="00AA5F40">
              <w:rPr>
                <w:noProof/>
                <w:webHidden/>
              </w:rPr>
              <w:fldChar w:fldCharType="end"/>
            </w:r>
          </w:hyperlink>
        </w:p>
        <w:p w:rsidR="00AA5F40" w:rsidRDefault="005D69D4">
          <w:pPr>
            <w:pStyle w:val="TDC2"/>
            <w:tabs>
              <w:tab w:val="right" w:leader="dot" w:pos="8828"/>
            </w:tabs>
            <w:rPr>
              <w:b w:val="0"/>
              <w:noProof/>
            </w:rPr>
          </w:pPr>
          <w:hyperlink w:anchor="_Toc27127895" w:history="1">
            <w:r w:rsidR="00AA5F40" w:rsidRPr="00184E74">
              <w:rPr>
                <w:rStyle w:val="Hipervnculo"/>
                <w:noProof/>
              </w:rPr>
              <w:t>OBJETIVO GENERAL</w:t>
            </w:r>
            <w:r w:rsidR="00AA5F40">
              <w:rPr>
                <w:noProof/>
                <w:webHidden/>
              </w:rPr>
              <w:tab/>
            </w:r>
            <w:r w:rsidR="00AA5F40">
              <w:rPr>
                <w:noProof/>
                <w:webHidden/>
              </w:rPr>
              <w:fldChar w:fldCharType="begin"/>
            </w:r>
            <w:r w:rsidR="00AA5F40">
              <w:rPr>
                <w:noProof/>
                <w:webHidden/>
              </w:rPr>
              <w:instrText xml:space="preserve"> PAGEREF _Toc27127895 \h </w:instrText>
            </w:r>
            <w:r w:rsidR="00AA5F40">
              <w:rPr>
                <w:noProof/>
                <w:webHidden/>
              </w:rPr>
            </w:r>
            <w:r w:rsidR="00AA5F40">
              <w:rPr>
                <w:noProof/>
                <w:webHidden/>
              </w:rPr>
              <w:fldChar w:fldCharType="separate"/>
            </w:r>
            <w:r w:rsidR="00816CE1">
              <w:rPr>
                <w:noProof/>
                <w:webHidden/>
              </w:rPr>
              <w:t>13</w:t>
            </w:r>
            <w:r w:rsidR="00AA5F40">
              <w:rPr>
                <w:noProof/>
                <w:webHidden/>
              </w:rPr>
              <w:fldChar w:fldCharType="end"/>
            </w:r>
          </w:hyperlink>
        </w:p>
        <w:p w:rsidR="00AA5F40" w:rsidRDefault="005D69D4">
          <w:pPr>
            <w:pStyle w:val="TDC2"/>
            <w:tabs>
              <w:tab w:val="right" w:leader="dot" w:pos="8828"/>
            </w:tabs>
            <w:rPr>
              <w:b w:val="0"/>
              <w:noProof/>
            </w:rPr>
          </w:pPr>
          <w:hyperlink w:anchor="_Toc27127896" w:history="1">
            <w:r w:rsidR="00AA5F40" w:rsidRPr="00184E74">
              <w:rPr>
                <w:rStyle w:val="Hipervnculo"/>
                <w:noProof/>
              </w:rPr>
              <w:t>ENTIDAD DEL CLIENTE</w:t>
            </w:r>
            <w:r w:rsidR="00AA5F40">
              <w:rPr>
                <w:noProof/>
                <w:webHidden/>
              </w:rPr>
              <w:tab/>
            </w:r>
            <w:r w:rsidR="00AA5F40">
              <w:rPr>
                <w:noProof/>
                <w:webHidden/>
              </w:rPr>
              <w:fldChar w:fldCharType="begin"/>
            </w:r>
            <w:r w:rsidR="00AA5F40">
              <w:rPr>
                <w:noProof/>
                <w:webHidden/>
              </w:rPr>
              <w:instrText xml:space="preserve"> PAGEREF _Toc27127896 \h </w:instrText>
            </w:r>
            <w:r w:rsidR="00AA5F40">
              <w:rPr>
                <w:noProof/>
                <w:webHidden/>
              </w:rPr>
            </w:r>
            <w:r w:rsidR="00AA5F40">
              <w:rPr>
                <w:noProof/>
                <w:webHidden/>
              </w:rPr>
              <w:fldChar w:fldCharType="separate"/>
            </w:r>
            <w:r w:rsidR="00816CE1">
              <w:rPr>
                <w:noProof/>
                <w:webHidden/>
              </w:rPr>
              <w:t>14</w:t>
            </w:r>
            <w:r w:rsidR="00AA5F40">
              <w:rPr>
                <w:noProof/>
                <w:webHidden/>
              </w:rPr>
              <w:fldChar w:fldCharType="end"/>
            </w:r>
          </w:hyperlink>
        </w:p>
        <w:p w:rsidR="00AA5F40" w:rsidRDefault="005D69D4">
          <w:pPr>
            <w:pStyle w:val="TDC2"/>
            <w:tabs>
              <w:tab w:val="right" w:leader="dot" w:pos="8828"/>
            </w:tabs>
            <w:rPr>
              <w:b w:val="0"/>
              <w:noProof/>
            </w:rPr>
          </w:pPr>
          <w:hyperlink w:anchor="_Toc27127897" w:history="1">
            <w:r w:rsidR="00AA5F40" w:rsidRPr="00184E74">
              <w:rPr>
                <w:rStyle w:val="Hipervnculo"/>
                <w:noProof/>
              </w:rPr>
              <w:t>DESCRIPCIÓN DEL APLICATIVO</w:t>
            </w:r>
            <w:r w:rsidR="00AA5F40">
              <w:rPr>
                <w:noProof/>
                <w:webHidden/>
              </w:rPr>
              <w:tab/>
            </w:r>
            <w:r w:rsidR="00AA5F40">
              <w:rPr>
                <w:noProof/>
                <w:webHidden/>
              </w:rPr>
              <w:fldChar w:fldCharType="begin"/>
            </w:r>
            <w:r w:rsidR="00AA5F40">
              <w:rPr>
                <w:noProof/>
                <w:webHidden/>
              </w:rPr>
              <w:instrText xml:space="preserve"> PAGEREF _Toc27127897 \h </w:instrText>
            </w:r>
            <w:r w:rsidR="00AA5F40">
              <w:rPr>
                <w:noProof/>
                <w:webHidden/>
              </w:rPr>
            </w:r>
            <w:r w:rsidR="00AA5F40">
              <w:rPr>
                <w:noProof/>
                <w:webHidden/>
              </w:rPr>
              <w:fldChar w:fldCharType="separate"/>
            </w:r>
            <w:r w:rsidR="00816CE1">
              <w:rPr>
                <w:noProof/>
                <w:webHidden/>
              </w:rPr>
              <w:t>14</w:t>
            </w:r>
            <w:r w:rsidR="00AA5F40">
              <w:rPr>
                <w:noProof/>
                <w:webHidden/>
              </w:rPr>
              <w:fldChar w:fldCharType="end"/>
            </w:r>
          </w:hyperlink>
        </w:p>
        <w:p w:rsidR="00AA5F40" w:rsidRDefault="005D69D4">
          <w:pPr>
            <w:pStyle w:val="TDC2"/>
            <w:tabs>
              <w:tab w:val="right" w:leader="dot" w:pos="8828"/>
            </w:tabs>
            <w:rPr>
              <w:b w:val="0"/>
              <w:noProof/>
            </w:rPr>
          </w:pPr>
          <w:hyperlink w:anchor="_Toc27127898" w:history="1">
            <w:r w:rsidR="00AA5F40" w:rsidRPr="00184E74">
              <w:rPr>
                <w:rStyle w:val="Hipervnculo"/>
                <w:noProof/>
              </w:rPr>
              <w:t>FINALIDAD DEL MANUAL</w:t>
            </w:r>
            <w:r w:rsidR="00AA5F40">
              <w:rPr>
                <w:noProof/>
                <w:webHidden/>
              </w:rPr>
              <w:tab/>
            </w:r>
            <w:r w:rsidR="00AA5F40">
              <w:rPr>
                <w:noProof/>
                <w:webHidden/>
              </w:rPr>
              <w:fldChar w:fldCharType="begin"/>
            </w:r>
            <w:r w:rsidR="00AA5F40">
              <w:rPr>
                <w:noProof/>
                <w:webHidden/>
              </w:rPr>
              <w:instrText xml:space="preserve"> PAGEREF _Toc27127898 \h </w:instrText>
            </w:r>
            <w:r w:rsidR="00AA5F40">
              <w:rPr>
                <w:noProof/>
                <w:webHidden/>
              </w:rPr>
            </w:r>
            <w:r w:rsidR="00AA5F40">
              <w:rPr>
                <w:noProof/>
                <w:webHidden/>
              </w:rPr>
              <w:fldChar w:fldCharType="separate"/>
            </w:r>
            <w:r w:rsidR="00816CE1">
              <w:rPr>
                <w:noProof/>
                <w:webHidden/>
              </w:rPr>
              <w:t>14</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899" w:history="1">
            <w:r w:rsidR="00AA5F40" w:rsidRPr="00184E74">
              <w:rPr>
                <w:rStyle w:val="Hipervnculo"/>
                <w:noProof/>
              </w:rPr>
              <w:t>REQUISITOS FUNCIONALES</w:t>
            </w:r>
            <w:r w:rsidR="00AA5F40">
              <w:rPr>
                <w:noProof/>
                <w:webHidden/>
              </w:rPr>
              <w:tab/>
            </w:r>
            <w:r w:rsidR="00AA5F40">
              <w:rPr>
                <w:noProof/>
                <w:webHidden/>
              </w:rPr>
              <w:fldChar w:fldCharType="begin"/>
            </w:r>
            <w:r w:rsidR="00AA5F40">
              <w:rPr>
                <w:noProof/>
                <w:webHidden/>
              </w:rPr>
              <w:instrText xml:space="preserve"> PAGEREF _Toc27127899 \h </w:instrText>
            </w:r>
            <w:r w:rsidR="00AA5F40">
              <w:rPr>
                <w:noProof/>
                <w:webHidden/>
              </w:rPr>
            </w:r>
            <w:r w:rsidR="00AA5F40">
              <w:rPr>
                <w:noProof/>
                <w:webHidden/>
              </w:rPr>
              <w:fldChar w:fldCharType="separate"/>
            </w:r>
            <w:r w:rsidR="00816CE1">
              <w:rPr>
                <w:noProof/>
                <w:webHidden/>
              </w:rPr>
              <w:t>14</w:t>
            </w:r>
            <w:r w:rsidR="00AA5F40">
              <w:rPr>
                <w:noProof/>
                <w:webHidden/>
              </w:rPr>
              <w:fldChar w:fldCharType="end"/>
            </w:r>
          </w:hyperlink>
        </w:p>
        <w:p w:rsidR="00AA5F40" w:rsidRDefault="005D69D4">
          <w:pPr>
            <w:pStyle w:val="TDC2"/>
            <w:tabs>
              <w:tab w:val="right" w:leader="dot" w:pos="8828"/>
            </w:tabs>
            <w:rPr>
              <w:b w:val="0"/>
              <w:noProof/>
            </w:rPr>
          </w:pPr>
          <w:hyperlink w:anchor="_Toc27127900" w:history="1">
            <w:r w:rsidR="00AA5F40" w:rsidRPr="00184E74">
              <w:rPr>
                <w:rStyle w:val="Hipervnculo"/>
                <w:noProof/>
              </w:rPr>
              <w:t>Usuarios</w:t>
            </w:r>
            <w:r w:rsidR="00AA5F40">
              <w:rPr>
                <w:noProof/>
                <w:webHidden/>
              </w:rPr>
              <w:tab/>
            </w:r>
            <w:r w:rsidR="00AA5F40">
              <w:rPr>
                <w:noProof/>
                <w:webHidden/>
              </w:rPr>
              <w:fldChar w:fldCharType="begin"/>
            </w:r>
            <w:r w:rsidR="00AA5F40">
              <w:rPr>
                <w:noProof/>
                <w:webHidden/>
              </w:rPr>
              <w:instrText xml:space="preserve"> PAGEREF _Toc27127900 \h </w:instrText>
            </w:r>
            <w:r w:rsidR="00AA5F40">
              <w:rPr>
                <w:noProof/>
                <w:webHidden/>
              </w:rPr>
            </w:r>
            <w:r w:rsidR="00AA5F40">
              <w:rPr>
                <w:noProof/>
                <w:webHidden/>
              </w:rPr>
              <w:fldChar w:fldCharType="separate"/>
            </w:r>
            <w:r w:rsidR="00816CE1">
              <w:rPr>
                <w:noProof/>
                <w:webHidden/>
              </w:rPr>
              <w:t>15</w:t>
            </w:r>
            <w:r w:rsidR="00AA5F40">
              <w:rPr>
                <w:noProof/>
                <w:webHidden/>
              </w:rPr>
              <w:fldChar w:fldCharType="end"/>
            </w:r>
          </w:hyperlink>
        </w:p>
        <w:p w:rsidR="00AA5F40" w:rsidRDefault="005D69D4">
          <w:pPr>
            <w:pStyle w:val="TDC2"/>
            <w:tabs>
              <w:tab w:val="right" w:leader="dot" w:pos="8828"/>
            </w:tabs>
            <w:rPr>
              <w:b w:val="0"/>
              <w:noProof/>
            </w:rPr>
          </w:pPr>
          <w:hyperlink w:anchor="_Toc27127901" w:history="1">
            <w:r w:rsidR="00AA5F40" w:rsidRPr="00184E74">
              <w:rPr>
                <w:rStyle w:val="Hipervnculo"/>
                <w:noProof/>
              </w:rPr>
              <w:t>Roles</w:t>
            </w:r>
            <w:r w:rsidR="00AA5F40">
              <w:rPr>
                <w:noProof/>
                <w:webHidden/>
              </w:rPr>
              <w:tab/>
            </w:r>
            <w:r w:rsidR="00AA5F40">
              <w:rPr>
                <w:noProof/>
                <w:webHidden/>
              </w:rPr>
              <w:fldChar w:fldCharType="begin"/>
            </w:r>
            <w:r w:rsidR="00AA5F40">
              <w:rPr>
                <w:noProof/>
                <w:webHidden/>
              </w:rPr>
              <w:instrText xml:space="preserve"> PAGEREF _Toc27127901 \h </w:instrText>
            </w:r>
            <w:r w:rsidR="00AA5F40">
              <w:rPr>
                <w:noProof/>
                <w:webHidden/>
              </w:rPr>
            </w:r>
            <w:r w:rsidR="00AA5F40">
              <w:rPr>
                <w:noProof/>
                <w:webHidden/>
              </w:rPr>
              <w:fldChar w:fldCharType="separate"/>
            </w:r>
            <w:r w:rsidR="00816CE1">
              <w:rPr>
                <w:noProof/>
                <w:webHidden/>
              </w:rPr>
              <w:t>15</w:t>
            </w:r>
            <w:r w:rsidR="00AA5F40">
              <w:rPr>
                <w:noProof/>
                <w:webHidden/>
              </w:rPr>
              <w:fldChar w:fldCharType="end"/>
            </w:r>
          </w:hyperlink>
        </w:p>
        <w:p w:rsidR="00AA5F40" w:rsidRDefault="005D69D4">
          <w:pPr>
            <w:pStyle w:val="TDC2"/>
            <w:tabs>
              <w:tab w:val="right" w:leader="dot" w:pos="8828"/>
            </w:tabs>
            <w:rPr>
              <w:b w:val="0"/>
              <w:noProof/>
            </w:rPr>
          </w:pPr>
          <w:hyperlink w:anchor="_Toc27127902" w:history="1">
            <w:r w:rsidR="00AA5F40" w:rsidRPr="00184E74">
              <w:rPr>
                <w:rStyle w:val="Hipervnculo"/>
                <w:noProof/>
              </w:rPr>
              <w:t>Bitácoras</w:t>
            </w:r>
            <w:r w:rsidR="00AA5F40">
              <w:rPr>
                <w:noProof/>
                <w:webHidden/>
              </w:rPr>
              <w:tab/>
            </w:r>
            <w:r w:rsidR="00AA5F40">
              <w:rPr>
                <w:noProof/>
                <w:webHidden/>
              </w:rPr>
              <w:fldChar w:fldCharType="begin"/>
            </w:r>
            <w:r w:rsidR="00AA5F40">
              <w:rPr>
                <w:noProof/>
                <w:webHidden/>
              </w:rPr>
              <w:instrText xml:space="preserve"> PAGEREF _Toc27127902 \h </w:instrText>
            </w:r>
            <w:r w:rsidR="00AA5F40">
              <w:rPr>
                <w:noProof/>
                <w:webHidden/>
              </w:rPr>
            </w:r>
            <w:r w:rsidR="00AA5F40">
              <w:rPr>
                <w:noProof/>
                <w:webHidden/>
              </w:rPr>
              <w:fldChar w:fldCharType="separate"/>
            </w:r>
            <w:r w:rsidR="00816CE1">
              <w:rPr>
                <w:noProof/>
                <w:webHidden/>
              </w:rPr>
              <w:t>16</w:t>
            </w:r>
            <w:r w:rsidR="00AA5F40">
              <w:rPr>
                <w:noProof/>
                <w:webHidden/>
              </w:rPr>
              <w:fldChar w:fldCharType="end"/>
            </w:r>
          </w:hyperlink>
        </w:p>
        <w:p w:rsidR="00AA5F40" w:rsidRDefault="005D69D4">
          <w:pPr>
            <w:pStyle w:val="TDC2"/>
            <w:tabs>
              <w:tab w:val="right" w:leader="dot" w:pos="8828"/>
            </w:tabs>
            <w:rPr>
              <w:b w:val="0"/>
              <w:noProof/>
            </w:rPr>
          </w:pPr>
          <w:hyperlink w:anchor="_Toc27127903" w:history="1">
            <w:r w:rsidR="00AA5F40" w:rsidRPr="00184E74">
              <w:rPr>
                <w:rStyle w:val="Hipervnculo"/>
                <w:noProof/>
              </w:rPr>
              <w:t>Programas</w:t>
            </w:r>
            <w:r w:rsidR="00AA5F40">
              <w:rPr>
                <w:noProof/>
                <w:webHidden/>
              </w:rPr>
              <w:tab/>
            </w:r>
            <w:r w:rsidR="00AA5F40">
              <w:rPr>
                <w:noProof/>
                <w:webHidden/>
              </w:rPr>
              <w:fldChar w:fldCharType="begin"/>
            </w:r>
            <w:r w:rsidR="00AA5F40">
              <w:rPr>
                <w:noProof/>
                <w:webHidden/>
              </w:rPr>
              <w:instrText xml:space="preserve"> PAGEREF _Toc27127903 \h </w:instrText>
            </w:r>
            <w:r w:rsidR="00AA5F40">
              <w:rPr>
                <w:noProof/>
                <w:webHidden/>
              </w:rPr>
            </w:r>
            <w:r w:rsidR="00AA5F40">
              <w:rPr>
                <w:noProof/>
                <w:webHidden/>
              </w:rPr>
              <w:fldChar w:fldCharType="separate"/>
            </w:r>
            <w:r w:rsidR="00816CE1">
              <w:rPr>
                <w:noProof/>
                <w:webHidden/>
              </w:rPr>
              <w:t>16</w:t>
            </w:r>
            <w:r w:rsidR="00AA5F40">
              <w:rPr>
                <w:noProof/>
                <w:webHidden/>
              </w:rPr>
              <w:fldChar w:fldCharType="end"/>
            </w:r>
          </w:hyperlink>
        </w:p>
        <w:p w:rsidR="00AA5F40" w:rsidRDefault="005D69D4">
          <w:pPr>
            <w:pStyle w:val="TDC2"/>
            <w:tabs>
              <w:tab w:val="right" w:leader="dot" w:pos="8828"/>
            </w:tabs>
            <w:rPr>
              <w:b w:val="0"/>
              <w:noProof/>
            </w:rPr>
          </w:pPr>
          <w:hyperlink w:anchor="_Toc27127904" w:history="1">
            <w:r w:rsidR="00AA5F40" w:rsidRPr="00184E74">
              <w:rPr>
                <w:rStyle w:val="Hipervnculo"/>
                <w:noProof/>
              </w:rPr>
              <w:t>Funciones</w:t>
            </w:r>
            <w:r w:rsidR="00AA5F40">
              <w:rPr>
                <w:noProof/>
                <w:webHidden/>
              </w:rPr>
              <w:tab/>
            </w:r>
            <w:r w:rsidR="00AA5F40">
              <w:rPr>
                <w:noProof/>
                <w:webHidden/>
              </w:rPr>
              <w:fldChar w:fldCharType="begin"/>
            </w:r>
            <w:r w:rsidR="00AA5F40">
              <w:rPr>
                <w:noProof/>
                <w:webHidden/>
              </w:rPr>
              <w:instrText xml:space="preserve"> PAGEREF _Toc27127904 \h </w:instrText>
            </w:r>
            <w:r w:rsidR="00AA5F40">
              <w:rPr>
                <w:noProof/>
                <w:webHidden/>
              </w:rPr>
            </w:r>
            <w:r w:rsidR="00AA5F40">
              <w:rPr>
                <w:noProof/>
                <w:webHidden/>
              </w:rPr>
              <w:fldChar w:fldCharType="separate"/>
            </w:r>
            <w:r w:rsidR="00816CE1">
              <w:rPr>
                <w:noProof/>
                <w:webHidden/>
              </w:rPr>
              <w:t>16</w:t>
            </w:r>
            <w:r w:rsidR="00AA5F40">
              <w:rPr>
                <w:noProof/>
                <w:webHidden/>
              </w:rPr>
              <w:fldChar w:fldCharType="end"/>
            </w:r>
          </w:hyperlink>
        </w:p>
        <w:p w:rsidR="00AA5F40" w:rsidRDefault="005D69D4">
          <w:pPr>
            <w:pStyle w:val="TDC2"/>
            <w:tabs>
              <w:tab w:val="right" w:leader="dot" w:pos="8828"/>
            </w:tabs>
            <w:rPr>
              <w:b w:val="0"/>
              <w:noProof/>
            </w:rPr>
          </w:pPr>
          <w:hyperlink w:anchor="_Toc27127905" w:history="1">
            <w:r w:rsidR="00AA5F40" w:rsidRPr="00184E74">
              <w:rPr>
                <w:rStyle w:val="Hipervnculo"/>
                <w:noProof/>
              </w:rPr>
              <w:t>Reportes</w:t>
            </w:r>
            <w:r w:rsidR="00AA5F40">
              <w:rPr>
                <w:noProof/>
                <w:webHidden/>
              </w:rPr>
              <w:tab/>
            </w:r>
            <w:r w:rsidR="00AA5F40">
              <w:rPr>
                <w:noProof/>
                <w:webHidden/>
              </w:rPr>
              <w:fldChar w:fldCharType="begin"/>
            </w:r>
            <w:r w:rsidR="00AA5F40">
              <w:rPr>
                <w:noProof/>
                <w:webHidden/>
              </w:rPr>
              <w:instrText xml:space="preserve"> PAGEREF _Toc27127905 \h </w:instrText>
            </w:r>
            <w:r w:rsidR="00AA5F40">
              <w:rPr>
                <w:noProof/>
                <w:webHidden/>
              </w:rPr>
            </w:r>
            <w:r w:rsidR="00AA5F40">
              <w:rPr>
                <w:noProof/>
                <w:webHidden/>
              </w:rPr>
              <w:fldChar w:fldCharType="separate"/>
            </w:r>
            <w:r w:rsidR="00816CE1">
              <w:rPr>
                <w:noProof/>
                <w:webHidden/>
              </w:rPr>
              <w:t>17</w:t>
            </w:r>
            <w:r w:rsidR="00AA5F40">
              <w:rPr>
                <w:noProof/>
                <w:webHidden/>
              </w:rPr>
              <w:fldChar w:fldCharType="end"/>
            </w:r>
          </w:hyperlink>
        </w:p>
        <w:p w:rsidR="00AA5F40" w:rsidRDefault="005D69D4">
          <w:pPr>
            <w:pStyle w:val="TDC2"/>
            <w:tabs>
              <w:tab w:val="right" w:leader="dot" w:pos="8828"/>
            </w:tabs>
            <w:rPr>
              <w:b w:val="0"/>
              <w:noProof/>
            </w:rPr>
          </w:pPr>
          <w:hyperlink w:anchor="_Toc27127906" w:history="1">
            <w:r w:rsidR="00AA5F40" w:rsidRPr="00184E74">
              <w:rPr>
                <w:rStyle w:val="Hipervnculo"/>
                <w:noProof/>
              </w:rPr>
              <w:t>Estudiantes</w:t>
            </w:r>
            <w:r w:rsidR="00AA5F40">
              <w:rPr>
                <w:noProof/>
                <w:webHidden/>
              </w:rPr>
              <w:tab/>
            </w:r>
            <w:r w:rsidR="00AA5F40">
              <w:rPr>
                <w:noProof/>
                <w:webHidden/>
              </w:rPr>
              <w:fldChar w:fldCharType="begin"/>
            </w:r>
            <w:r w:rsidR="00AA5F40">
              <w:rPr>
                <w:noProof/>
                <w:webHidden/>
              </w:rPr>
              <w:instrText xml:space="preserve"> PAGEREF _Toc27127906 \h </w:instrText>
            </w:r>
            <w:r w:rsidR="00AA5F40">
              <w:rPr>
                <w:noProof/>
                <w:webHidden/>
              </w:rPr>
            </w:r>
            <w:r w:rsidR="00AA5F40">
              <w:rPr>
                <w:noProof/>
                <w:webHidden/>
              </w:rPr>
              <w:fldChar w:fldCharType="separate"/>
            </w:r>
            <w:r w:rsidR="00816CE1">
              <w:rPr>
                <w:noProof/>
                <w:webHidden/>
              </w:rPr>
              <w:t>17</w:t>
            </w:r>
            <w:r w:rsidR="00AA5F40">
              <w:rPr>
                <w:noProof/>
                <w:webHidden/>
              </w:rPr>
              <w:fldChar w:fldCharType="end"/>
            </w:r>
          </w:hyperlink>
        </w:p>
        <w:p w:rsidR="00AA5F40" w:rsidRDefault="005D69D4">
          <w:pPr>
            <w:pStyle w:val="TDC2"/>
            <w:tabs>
              <w:tab w:val="right" w:leader="dot" w:pos="8828"/>
            </w:tabs>
            <w:rPr>
              <w:b w:val="0"/>
              <w:noProof/>
            </w:rPr>
          </w:pPr>
          <w:hyperlink w:anchor="_Toc27127907" w:history="1">
            <w:r w:rsidR="00AA5F40" w:rsidRPr="00184E74">
              <w:rPr>
                <w:rStyle w:val="Hipervnculo"/>
                <w:noProof/>
              </w:rPr>
              <w:t>Cargos</w:t>
            </w:r>
            <w:r w:rsidR="00AA5F40">
              <w:rPr>
                <w:noProof/>
                <w:webHidden/>
              </w:rPr>
              <w:tab/>
            </w:r>
            <w:r w:rsidR="00AA5F40">
              <w:rPr>
                <w:noProof/>
                <w:webHidden/>
              </w:rPr>
              <w:fldChar w:fldCharType="begin"/>
            </w:r>
            <w:r w:rsidR="00AA5F40">
              <w:rPr>
                <w:noProof/>
                <w:webHidden/>
              </w:rPr>
              <w:instrText xml:space="preserve"> PAGEREF _Toc27127907 \h </w:instrText>
            </w:r>
            <w:r w:rsidR="00AA5F40">
              <w:rPr>
                <w:noProof/>
                <w:webHidden/>
              </w:rPr>
            </w:r>
            <w:r w:rsidR="00AA5F40">
              <w:rPr>
                <w:noProof/>
                <w:webHidden/>
              </w:rPr>
              <w:fldChar w:fldCharType="separate"/>
            </w:r>
            <w:r w:rsidR="00816CE1">
              <w:rPr>
                <w:noProof/>
                <w:webHidden/>
              </w:rPr>
              <w:t>17</w:t>
            </w:r>
            <w:r w:rsidR="00AA5F40">
              <w:rPr>
                <w:noProof/>
                <w:webHidden/>
              </w:rPr>
              <w:fldChar w:fldCharType="end"/>
            </w:r>
          </w:hyperlink>
        </w:p>
        <w:p w:rsidR="00AA5F40" w:rsidRDefault="005D69D4">
          <w:pPr>
            <w:pStyle w:val="TDC2"/>
            <w:tabs>
              <w:tab w:val="right" w:leader="dot" w:pos="8828"/>
            </w:tabs>
            <w:rPr>
              <w:b w:val="0"/>
              <w:noProof/>
            </w:rPr>
          </w:pPr>
          <w:hyperlink w:anchor="_Toc27127908" w:history="1">
            <w:r w:rsidR="00AA5F40" w:rsidRPr="00184E74">
              <w:rPr>
                <w:rStyle w:val="Hipervnculo"/>
                <w:noProof/>
              </w:rPr>
              <w:t>Empleados</w:t>
            </w:r>
            <w:r w:rsidR="00AA5F40">
              <w:rPr>
                <w:noProof/>
                <w:webHidden/>
              </w:rPr>
              <w:tab/>
            </w:r>
            <w:r w:rsidR="00AA5F40">
              <w:rPr>
                <w:noProof/>
                <w:webHidden/>
              </w:rPr>
              <w:fldChar w:fldCharType="begin"/>
            </w:r>
            <w:r w:rsidR="00AA5F40">
              <w:rPr>
                <w:noProof/>
                <w:webHidden/>
              </w:rPr>
              <w:instrText xml:space="preserve"> PAGEREF _Toc27127908 \h </w:instrText>
            </w:r>
            <w:r w:rsidR="00AA5F40">
              <w:rPr>
                <w:noProof/>
                <w:webHidden/>
              </w:rPr>
            </w:r>
            <w:r w:rsidR="00AA5F40">
              <w:rPr>
                <w:noProof/>
                <w:webHidden/>
              </w:rPr>
              <w:fldChar w:fldCharType="separate"/>
            </w:r>
            <w:r w:rsidR="00816CE1">
              <w:rPr>
                <w:noProof/>
                <w:webHidden/>
              </w:rPr>
              <w:t>17</w:t>
            </w:r>
            <w:r w:rsidR="00AA5F40">
              <w:rPr>
                <w:noProof/>
                <w:webHidden/>
              </w:rPr>
              <w:fldChar w:fldCharType="end"/>
            </w:r>
          </w:hyperlink>
        </w:p>
        <w:p w:rsidR="00AA5F40" w:rsidRDefault="005D69D4">
          <w:pPr>
            <w:pStyle w:val="TDC2"/>
            <w:tabs>
              <w:tab w:val="right" w:leader="dot" w:pos="8828"/>
            </w:tabs>
            <w:rPr>
              <w:b w:val="0"/>
              <w:noProof/>
            </w:rPr>
          </w:pPr>
          <w:hyperlink w:anchor="_Toc27127909" w:history="1">
            <w:r w:rsidR="00AA5F40" w:rsidRPr="00184E74">
              <w:rPr>
                <w:rStyle w:val="Hipervnculo"/>
                <w:noProof/>
              </w:rPr>
              <w:t>Evaluaciones Estudiantes</w:t>
            </w:r>
            <w:r w:rsidR="00AA5F40">
              <w:rPr>
                <w:noProof/>
                <w:webHidden/>
              </w:rPr>
              <w:tab/>
            </w:r>
            <w:r w:rsidR="00AA5F40">
              <w:rPr>
                <w:noProof/>
                <w:webHidden/>
              </w:rPr>
              <w:fldChar w:fldCharType="begin"/>
            </w:r>
            <w:r w:rsidR="00AA5F40">
              <w:rPr>
                <w:noProof/>
                <w:webHidden/>
              </w:rPr>
              <w:instrText xml:space="preserve"> PAGEREF _Toc27127909 \h </w:instrText>
            </w:r>
            <w:r w:rsidR="00AA5F40">
              <w:rPr>
                <w:noProof/>
                <w:webHidden/>
              </w:rPr>
            </w:r>
            <w:r w:rsidR="00AA5F40">
              <w:rPr>
                <w:noProof/>
                <w:webHidden/>
              </w:rPr>
              <w:fldChar w:fldCharType="separate"/>
            </w:r>
            <w:r w:rsidR="00816CE1">
              <w:rPr>
                <w:noProof/>
                <w:webHidden/>
              </w:rPr>
              <w:t>18</w:t>
            </w:r>
            <w:r w:rsidR="00AA5F40">
              <w:rPr>
                <w:noProof/>
                <w:webHidden/>
              </w:rPr>
              <w:fldChar w:fldCharType="end"/>
            </w:r>
          </w:hyperlink>
        </w:p>
        <w:p w:rsidR="00AA5F40" w:rsidRDefault="005D69D4">
          <w:pPr>
            <w:pStyle w:val="TDC2"/>
            <w:tabs>
              <w:tab w:val="right" w:leader="dot" w:pos="8828"/>
            </w:tabs>
            <w:rPr>
              <w:b w:val="0"/>
              <w:noProof/>
            </w:rPr>
          </w:pPr>
          <w:hyperlink w:anchor="_Toc27127910" w:history="1">
            <w:r w:rsidR="00AA5F40" w:rsidRPr="00184E74">
              <w:rPr>
                <w:rStyle w:val="Hipervnculo"/>
                <w:noProof/>
              </w:rPr>
              <w:t>Criterios a Evaluar</w:t>
            </w:r>
            <w:r w:rsidR="00AA5F40">
              <w:rPr>
                <w:noProof/>
                <w:webHidden/>
              </w:rPr>
              <w:tab/>
            </w:r>
            <w:r w:rsidR="00AA5F40">
              <w:rPr>
                <w:noProof/>
                <w:webHidden/>
              </w:rPr>
              <w:fldChar w:fldCharType="begin"/>
            </w:r>
            <w:r w:rsidR="00AA5F40">
              <w:rPr>
                <w:noProof/>
                <w:webHidden/>
              </w:rPr>
              <w:instrText xml:space="preserve"> PAGEREF _Toc27127910 \h </w:instrText>
            </w:r>
            <w:r w:rsidR="00AA5F40">
              <w:rPr>
                <w:noProof/>
                <w:webHidden/>
              </w:rPr>
            </w:r>
            <w:r w:rsidR="00AA5F40">
              <w:rPr>
                <w:noProof/>
                <w:webHidden/>
              </w:rPr>
              <w:fldChar w:fldCharType="separate"/>
            </w:r>
            <w:r w:rsidR="00816CE1">
              <w:rPr>
                <w:noProof/>
                <w:webHidden/>
              </w:rPr>
              <w:t>18</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11" w:history="1">
            <w:r w:rsidR="00AA5F40" w:rsidRPr="00184E74">
              <w:rPr>
                <w:rStyle w:val="Hipervnculo"/>
                <w:noProof/>
              </w:rPr>
              <w:t>REQUISITOS NO FUNCIONALES</w:t>
            </w:r>
            <w:r w:rsidR="00AA5F40">
              <w:rPr>
                <w:noProof/>
                <w:webHidden/>
              </w:rPr>
              <w:tab/>
            </w:r>
            <w:r w:rsidR="00AA5F40">
              <w:rPr>
                <w:noProof/>
                <w:webHidden/>
              </w:rPr>
              <w:fldChar w:fldCharType="begin"/>
            </w:r>
            <w:r w:rsidR="00AA5F40">
              <w:rPr>
                <w:noProof/>
                <w:webHidden/>
              </w:rPr>
              <w:instrText xml:space="preserve"> PAGEREF _Toc27127911 \h </w:instrText>
            </w:r>
            <w:r w:rsidR="00AA5F40">
              <w:rPr>
                <w:noProof/>
                <w:webHidden/>
              </w:rPr>
            </w:r>
            <w:r w:rsidR="00AA5F40">
              <w:rPr>
                <w:noProof/>
                <w:webHidden/>
              </w:rPr>
              <w:fldChar w:fldCharType="separate"/>
            </w:r>
            <w:r w:rsidR="00816CE1">
              <w:rPr>
                <w:noProof/>
                <w:webHidden/>
              </w:rPr>
              <w:t>19</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12" w:history="1">
            <w:r w:rsidR="00AA5F40" w:rsidRPr="00184E74">
              <w:rPr>
                <w:rStyle w:val="Hipervnculo"/>
                <w:noProof/>
              </w:rPr>
              <w:t>REGLAS DE NEGOCIO</w:t>
            </w:r>
            <w:r w:rsidR="00AA5F40">
              <w:rPr>
                <w:noProof/>
                <w:webHidden/>
              </w:rPr>
              <w:tab/>
            </w:r>
            <w:r w:rsidR="00AA5F40">
              <w:rPr>
                <w:noProof/>
                <w:webHidden/>
              </w:rPr>
              <w:fldChar w:fldCharType="begin"/>
            </w:r>
            <w:r w:rsidR="00AA5F40">
              <w:rPr>
                <w:noProof/>
                <w:webHidden/>
              </w:rPr>
              <w:instrText xml:space="preserve"> PAGEREF _Toc27127912 \h </w:instrText>
            </w:r>
            <w:r w:rsidR="00AA5F40">
              <w:rPr>
                <w:noProof/>
                <w:webHidden/>
              </w:rPr>
            </w:r>
            <w:r w:rsidR="00AA5F40">
              <w:rPr>
                <w:noProof/>
                <w:webHidden/>
              </w:rPr>
              <w:fldChar w:fldCharType="separate"/>
            </w:r>
            <w:r w:rsidR="00816CE1">
              <w:rPr>
                <w:noProof/>
                <w:webHidden/>
              </w:rPr>
              <w:t>22</w:t>
            </w:r>
            <w:r w:rsidR="00AA5F40">
              <w:rPr>
                <w:noProof/>
                <w:webHidden/>
              </w:rPr>
              <w:fldChar w:fldCharType="end"/>
            </w:r>
          </w:hyperlink>
        </w:p>
        <w:p w:rsidR="00AA5F40" w:rsidRDefault="005D69D4">
          <w:pPr>
            <w:pStyle w:val="TDC2"/>
            <w:tabs>
              <w:tab w:val="right" w:leader="dot" w:pos="8828"/>
            </w:tabs>
            <w:rPr>
              <w:b w:val="0"/>
              <w:noProof/>
            </w:rPr>
          </w:pPr>
          <w:hyperlink w:anchor="_Toc27127913" w:history="1">
            <w:r w:rsidR="00AA5F40" w:rsidRPr="00184E74">
              <w:rPr>
                <w:rStyle w:val="Hipervnculo"/>
                <w:noProof/>
              </w:rPr>
              <w:t>Usuarios</w:t>
            </w:r>
            <w:r w:rsidR="00AA5F40">
              <w:rPr>
                <w:noProof/>
                <w:webHidden/>
              </w:rPr>
              <w:tab/>
            </w:r>
            <w:r w:rsidR="00AA5F40">
              <w:rPr>
                <w:noProof/>
                <w:webHidden/>
              </w:rPr>
              <w:fldChar w:fldCharType="begin"/>
            </w:r>
            <w:r w:rsidR="00AA5F40">
              <w:rPr>
                <w:noProof/>
                <w:webHidden/>
              </w:rPr>
              <w:instrText xml:space="preserve"> PAGEREF _Toc27127913 \h </w:instrText>
            </w:r>
            <w:r w:rsidR="00AA5F40">
              <w:rPr>
                <w:noProof/>
                <w:webHidden/>
              </w:rPr>
            </w:r>
            <w:r w:rsidR="00AA5F40">
              <w:rPr>
                <w:noProof/>
                <w:webHidden/>
              </w:rPr>
              <w:fldChar w:fldCharType="separate"/>
            </w:r>
            <w:r w:rsidR="00816CE1">
              <w:rPr>
                <w:noProof/>
                <w:webHidden/>
              </w:rPr>
              <w:t>22</w:t>
            </w:r>
            <w:r w:rsidR="00AA5F40">
              <w:rPr>
                <w:noProof/>
                <w:webHidden/>
              </w:rPr>
              <w:fldChar w:fldCharType="end"/>
            </w:r>
          </w:hyperlink>
        </w:p>
        <w:p w:rsidR="00AA5F40" w:rsidRDefault="005D69D4">
          <w:pPr>
            <w:pStyle w:val="TDC2"/>
            <w:tabs>
              <w:tab w:val="right" w:leader="dot" w:pos="8828"/>
            </w:tabs>
            <w:rPr>
              <w:b w:val="0"/>
              <w:noProof/>
            </w:rPr>
          </w:pPr>
          <w:hyperlink w:anchor="_Toc27127914" w:history="1">
            <w:r w:rsidR="00AA5F40" w:rsidRPr="00184E74">
              <w:rPr>
                <w:rStyle w:val="Hipervnculo"/>
                <w:rFonts w:eastAsia="Calibri"/>
                <w:noProof/>
              </w:rPr>
              <w:t>Bitácoras</w:t>
            </w:r>
            <w:r w:rsidR="00AA5F40">
              <w:rPr>
                <w:noProof/>
                <w:webHidden/>
              </w:rPr>
              <w:tab/>
            </w:r>
            <w:r w:rsidR="00AA5F40">
              <w:rPr>
                <w:noProof/>
                <w:webHidden/>
              </w:rPr>
              <w:fldChar w:fldCharType="begin"/>
            </w:r>
            <w:r w:rsidR="00AA5F40">
              <w:rPr>
                <w:noProof/>
                <w:webHidden/>
              </w:rPr>
              <w:instrText xml:space="preserve"> PAGEREF _Toc27127914 \h </w:instrText>
            </w:r>
            <w:r w:rsidR="00AA5F40">
              <w:rPr>
                <w:noProof/>
                <w:webHidden/>
              </w:rPr>
            </w:r>
            <w:r w:rsidR="00AA5F40">
              <w:rPr>
                <w:noProof/>
                <w:webHidden/>
              </w:rPr>
              <w:fldChar w:fldCharType="separate"/>
            </w:r>
            <w:r w:rsidR="00816CE1">
              <w:rPr>
                <w:noProof/>
                <w:webHidden/>
              </w:rPr>
              <w:t>22</w:t>
            </w:r>
            <w:r w:rsidR="00AA5F40">
              <w:rPr>
                <w:noProof/>
                <w:webHidden/>
              </w:rPr>
              <w:fldChar w:fldCharType="end"/>
            </w:r>
          </w:hyperlink>
        </w:p>
        <w:p w:rsidR="00AA5F40" w:rsidRDefault="005D69D4">
          <w:pPr>
            <w:pStyle w:val="TDC2"/>
            <w:tabs>
              <w:tab w:val="right" w:leader="dot" w:pos="8828"/>
            </w:tabs>
            <w:rPr>
              <w:b w:val="0"/>
              <w:noProof/>
            </w:rPr>
          </w:pPr>
          <w:hyperlink w:anchor="_Toc27127915" w:history="1">
            <w:r w:rsidR="00AA5F40" w:rsidRPr="00184E74">
              <w:rPr>
                <w:rStyle w:val="Hipervnculo"/>
                <w:rFonts w:eastAsia="Calibri"/>
                <w:noProof/>
              </w:rPr>
              <w:t>Estudiantes</w:t>
            </w:r>
            <w:r w:rsidR="00AA5F40">
              <w:rPr>
                <w:noProof/>
                <w:webHidden/>
              </w:rPr>
              <w:tab/>
            </w:r>
            <w:r w:rsidR="00AA5F40">
              <w:rPr>
                <w:noProof/>
                <w:webHidden/>
              </w:rPr>
              <w:fldChar w:fldCharType="begin"/>
            </w:r>
            <w:r w:rsidR="00AA5F40">
              <w:rPr>
                <w:noProof/>
                <w:webHidden/>
              </w:rPr>
              <w:instrText xml:space="preserve"> PAGEREF _Toc27127915 \h </w:instrText>
            </w:r>
            <w:r w:rsidR="00AA5F40">
              <w:rPr>
                <w:noProof/>
                <w:webHidden/>
              </w:rPr>
            </w:r>
            <w:r w:rsidR="00AA5F40">
              <w:rPr>
                <w:noProof/>
                <w:webHidden/>
              </w:rPr>
              <w:fldChar w:fldCharType="separate"/>
            </w:r>
            <w:r w:rsidR="00816CE1">
              <w:rPr>
                <w:noProof/>
                <w:webHidden/>
              </w:rPr>
              <w:t>22</w:t>
            </w:r>
            <w:r w:rsidR="00AA5F40">
              <w:rPr>
                <w:noProof/>
                <w:webHidden/>
              </w:rPr>
              <w:fldChar w:fldCharType="end"/>
            </w:r>
          </w:hyperlink>
        </w:p>
        <w:p w:rsidR="00AA5F40" w:rsidRDefault="005D69D4">
          <w:pPr>
            <w:pStyle w:val="TDC2"/>
            <w:tabs>
              <w:tab w:val="right" w:leader="dot" w:pos="8828"/>
            </w:tabs>
            <w:rPr>
              <w:b w:val="0"/>
              <w:noProof/>
            </w:rPr>
          </w:pPr>
          <w:hyperlink w:anchor="_Toc27127916" w:history="1">
            <w:r w:rsidR="00AA5F40" w:rsidRPr="00184E74">
              <w:rPr>
                <w:rStyle w:val="Hipervnculo"/>
                <w:rFonts w:eastAsia="Calibri"/>
                <w:noProof/>
              </w:rPr>
              <w:t>Cargos</w:t>
            </w:r>
            <w:r w:rsidR="00AA5F40">
              <w:rPr>
                <w:noProof/>
                <w:webHidden/>
              </w:rPr>
              <w:tab/>
            </w:r>
            <w:r w:rsidR="00AA5F40">
              <w:rPr>
                <w:noProof/>
                <w:webHidden/>
              </w:rPr>
              <w:fldChar w:fldCharType="begin"/>
            </w:r>
            <w:r w:rsidR="00AA5F40">
              <w:rPr>
                <w:noProof/>
                <w:webHidden/>
              </w:rPr>
              <w:instrText xml:space="preserve"> PAGEREF _Toc27127916 \h </w:instrText>
            </w:r>
            <w:r w:rsidR="00AA5F40">
              <w:rPr>
                <w:noProof/>
                <w:webHidden/>
              </w:rPr>
            </w:r>
            <w:r w:rsidR="00AA5F40">
              <w:rPr>
                <w:noProof/>
                <w:webHidden/>
              </w:rPr>
              <w:fldChar w:fldCharType="separate"/>
            </w:r>
            <w:r w:rsidR="00816CE1">
              <w:rPr>
                <w:noProof/>
                <w:webHidden/>
              </w:rPr>
              <w:t>23</w:t>
            </w:r>
            <w:r w:rsidR="00AA5F40">
              <w:rPr>
                <w:noProof/>
                <w:webHidden/>
              </w:rPr>
              <w:fldChar w:fldCharType="end"/>
            </w:r>
          </w:hyperlink>
        </w:p>
        <w:p w:rsidR="00AA5F40" w:rsidRDefault="005D69D4">
          <w:pPr>
            <w:pStyle w:val="TDC2"/>
            <w:tabs>
              <w:tab w:val="right" w:leader="dot" w:pos="8828"/>
            </w:tabs>
            <w:rPr>
              <w:b w:val="0"/>
              <w:noProof/>
            </w:rPr>
          </w:pPr>
          <w:hyperlink w:anchor="_Toc27127917" w:history="1">
            <w:r w:rsidR="00AA5F40" w:rsidRPr="00184E74">
              <w:rPr>
                <w:rStyle w:val="Hipervnculo"/>
                <w:rFonts w:eastAsia="Calibri"/>
                <w:noProof/>
              </w:rPr>
              <w:t>Empleados</w:t>
            </w:r>
            <w:r w:rsidR="00AA5F40">
              <w:rPr>
                <w:noProof/>
                <w:webHidden/>
              </w:rPr>
              <w:tab/>
            </w:r>
            <w:r w:rsidR="00AA5F40">
              <w:rPr>
                <w:noProof/>
                <w:webHidden/>
              </w:rPr>
              <w:fldChar w:fldCharType="begin"/>
            </w:r>
            <w:r w:rsidR="00AA5F40">
              <w:rPr>
                <w:noProof/>
                <w:webHidden/>
              </w:rPr>
              <w:instrText xml:space="preserve"> PAGEREF _Toc27127917 \h </w:instrText>
            </w:r>
            <w:r w:rsidR="00AA5F40">
              <w:rPr>
                <w:noProof/>
                <w:webHidden/>
              </w:rPr>
            </w:r>
            <w:r w:rsidR="00AA5F40">
              <w:rPr>
                <w:noProof/>
                <w:webHidden/>
              </w:rPr>
              <w:fldChar w:fldCharType="separate"/>
            </w:r>
            <w:r w:rsidR="00816CE1">
              <w:rPr>
                <w:noProof/>
                <w:webHidden/>
              </w:rPr>
              <w:t>23</w:t>
            </w:r>
            <w:r w:rsidR="00AA5F40">
              <w:rPr>
                <w:noProof/>
                <w:webHidden/>
              </w:rPr>
              <w:fldChar w:fldCharType="end"/>
            </w:r>
          </w:hyperlink>
        </w:p>
        <w:p w:rsidR="00AA5F40" w:rsidRDefault="005D69D4">
          <w:pPr>
            <w:pStyle w:val="TDC2"/>
            <w:tabs>
              <w:tab w:val="right" w:leader="dot" w:pos="8828"/>
            </w:tabs>
            <w:rPr>
              <w:b w:val="0"/>
              <w:noProof/>
            </w:rPr>
          </w:pPr>
          <w:hyperlink w:anchor="_Toc27127918" w:history="1">
            <w:r w:rsidR="00AA5F40" w:rsidRPr="00184E74">
              <w:rPr>
                <w:rStyle w:val="Hipervnculo"/>
                <w:rFonts w:eastAsia="Calibri"/>
                <w:noProof/>
              </w:rPr>
              <w:t>Evaluación Estudiantes</w:t>
            </w:r>
            <w:r w:rsidR="00AA5F40">
              <w:rPr>
                <w:noProof/>
                <w:webHidden/>
              </w:rPr>
              <w:tab/>
            </w:r>
            <w:r w:rsidR="00AA5F40">
              <w:rPr>
                <w:noProof/>
                <w:webHidden/>
              </w:rPr>
              <w:fldChar w:fldCharType="begin"/>
            </w:r>
            <w:r w:rsidR="00AA5F40">
              <w:rPr>
                <w:noProof/>
                <w:webHidden/>
              </w:rPr>
              <w:instrText xml:space="preserve"> PAGEREF _Toc27127918 \h </w:instrText>
            </w:r>
            <w:r w:rsidR="00AA5F40">
              <w:rPr>
                <w:noProof/>
                <w:webHidden/>
              </w:rPr>
            </w:r>
            <w:r w:rsidR="00AA5F40">
              <w:rPr>
                <w:noProof/>
                <w:webHidden/>
              </w:rPr>
              <w:fldChar w:fldCharType="separate"/>
            </w:r>
            <w:r w:rsidR="00816CE1">
              <w:rPr>
                <w:noProof/>
                <w:webHidden/>
              </w:rPr>
              <w:t>23</w:t>
            </w:r>
            <w:r w:rsidR="00AA5F40">
              <w:rPr>
                <w:noProof/>
                <w:webHidden/>
              </w:rPr>
              <w:fldChar w:fldCharType="end"/>
            </w:r>
          </w:hyperlink>
        </w:p>
        <w:p w:rsidR="00AA5F40" w:rsidRDefault="005D69D4">
          <w:pPr>
            <w:pStyle w:val="TDC2"/>
            <w:tabs>
              <w:tab w:val="right" w:leader="dot" w:pos="8828"/>
            </w:tabs>
            <w:rPr>
              <w:b w:val="0"/>
              <w:noProof/>
            </w:rPr>
          </w:pPr>
          <w:hyperlink w:anchor="_Toc27127919" w:history="1">
            <w:r w:rsidR="00AA5F40" w:rsidRPr="00184E74">
              <w:rPr>
                <w:rStyle w:val="Hipervnculo"/>
                <w:rFonts w:eastAsia="Calibri"/>
                <w:noProof/>
              </w:rPr>
              <w:t>Criterios a Evaluar</w:t>
            </w:r>
            <w:r w:rsidR="00AA5F40">
              <w:rPr>
                <w:noProof/>
                <w:webHidden/>
              </w:rPr>
              <w:tab/>
            </w:r>
            <w:r w:rsidR="00AA5F40">
              <w:rPr>
                <w:noProof/>
                <w:webHidden/>
              </w:rPr>
              <w:fldChar w:fldCharType="begin"/>
            </w:r>
            <w:r w:rsidR="00AA5F40">
              <w:rPr>
                <w:noProof/>
                <w:webHidden/>
              </w:rPr>
              <w:instrText xml:space="preserve"> PAGEREF _Toc27127919 \h </w:instrText>
            </w:r>
            <w:r w:rsidR="00AA5F40">
              <w:rPr>
                <w:noProof/>
                <w:webHidden/>
              </w:rPr>
            </w:r>
            <w:r w:rsidR="00AA5F40">
              <w:rPr>
                <w:noProof/>
                <w:webHidden/>
              </w:rPr>
              <w:fldChar w:fldCharType="separate"/>
            </w:r>
            <w:r w:rsidR="00816CE1">
              <w:rPr>
                <w:noProof/>
                <w:webHidden/>
              </w:rPr>
              <w:t>23</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20" w:history="1">
            <w:r w:rsidR="00AA5F40" w:rsidRPr="00184E74">
              <w:rPr>
                <w:rStyle w:val="Hipervnculo"/>
                <w:noProof/>
              </w:rPr>
              <w:t>PLATAFORMA DE DESARROLLO</w:t>
            </w:r>
            <w:r w:rsidR="00AA5F40">
              <w:rPr>
                <w:noProof/>
                <w:webHidden/>
              </w:rPr>
              <w:tab/>
            </w:r>
            <w:r w:rsidR="00AA5F40">
              <w:rPr>
                <w:noProof/>
                <w:webHidden/>
              </w:rPr>
              <w:fldChar w:fldCharType="begin"/>
            </w:r>
            <w:r w:rsidR="00AA5F40">
              <w:rPr>
                <w:noProof/>
                <w:webHidden/>
              </w:rPr>
              <w:instrText xml:space="preserve"> PAGEREF _Toc27127920 \h </w:instrText>
            </w:r>
            <w:r w:rsidR="00AA5F40">
              <w:rPr>
                <w:noProof/>
                <w:webHidden/>
              </w:rPr>
            </w:r>
            <w:r w:rsidR="00AA5F40">
              <w:rPr>
                <w:noProof/>
                <w:webHidden/>
              </w:rPr>
              <w:fldChar w:fldCharType="separate"/>
            </w:r>
            <w:r w:rsidR="00816CE1">
              <w:rPr>
                <w:noProof/>
                <w:webHidden/>
              </w:rPr>
              <w:t>24</w:t>
            </w:r>
            <w:r w:rsidR="00AA5F40">
              <w:rPr>
                <w:noProof/>
                <w:webHidden/>
              </w:rPr>
              <w:fldChar w:fldCharType="end"/>
            </w:r>
          </w:hyperlink>
        </w:p>
        <w:p w:rsidR="00AA5F40" w:rsidRDefault="005D69D4">
          <w:pPr>
            <w:pStyle w:val="TDC2"/>
            <w:tabs>
              <w:tab w:val="right" w:leader="dot" w:pos="8828"/>
            </w:tabs>
            <w:rPr>
              <w:b w:val="0"/>
              <w:noProof/>
            </w:rPr>
          </w:pPr>
          <w:hyperlink w:anchor="_Toc27127921" w:history="1">
            <w:r w:rsidR="00AA5F40" w:rsidRPr="00184E74">
              <w:rPr>
                <w:rStyle w:val="Hipervnculo"/>
                <w:noProof/>
              </w:rPr>
              <w:t>LEGUAJE DE PROGRAMACIÓN</w:t>
            </w:r>
            <w:r w:rsidR="00AA5F40">
              <w:rPr>
                <w:noProof/>
                <w:webHidden/>
              </w:rPr>
              <w:tab/>
            </w:r>
            <w:r w:rsidR="00AA5F40">
              <w:rPr>
                <w:noProof/>
                <w:webHidden/>
              </w:rPr>
              <w:fldChar w:fldCharType="begin"/>
            </w:r>
            <w:r w:rsidR="00AA5F40">
              <w:rPr>
                <w:noProof/>
                <w:webHidden/>
              </w:rPr>
              <w:instrText xml:space="preserve"> PAGEREF _Toc27127921 \h </w:instrText>
            </w:r>
            <w:r w:rsidR="00AA5F40">
              <w:rPr>
                <w:noProof/>
                <w:webHidden/>
              </w:rPr>
            </w:r>
            <w:r w:rsidR="00AA5F40">
              <w:rPr>
                <w:noProof/>
                <w:webHidden/>
              </w:rPr>
              <w:fldChar w:fldCharType="separate"/>
            </w:r>
            <w:r w:rsidR="00816CE1">
              <w:rPr>
                <w:noProof/>
                <w:webHidden/>
              </w:rPr>
              <w:t>24</w:t>
            </w:r>
            <w:r w:rsidR="00AA5F40">
              <w:rPr>
                <w:noProof/>
                <w:webHidden/>
              </w:rPr>
              <w:fldChar w:fldCharType="end"/>
            </w:r>
          </w:hyperlink>
        </w:p>
        <w:p w:rsidR="00AA5F40" w:rsidRDefault="005D69D4">
          <w:pPr>
            <w:pStyle w:val="TDC2"/>
            <w:tabs>
              <w:tab w:val="right" w:leader="dot" w:pos="8828"/>
            </w:tabs>
            <w:rPr>
              <w:b w:val="0"/>
              <w:noProof/>
            </w:rPr>
          </w:pPr>
          <w:hyperlink w:anchor="_Toc27127922" w:history="1">
            <w:r w:rsidR="00AA5F40" w:rsidRPr="00184E74">
              <w:rPr>
                <w:rStyle w:val="Hipervnculo"/>
                <w:noProof/>
              </w:rPr>
              <w:t>PLATAFORMA DE DESARROLLO</w:t>
            </w:r>
            <w:r w:rsidR="00AA5F40">
              <w:rPr>
                <w:noProof/>
                <w:webHidden/>
              </w:rPr>
              <w:tab/>
            </w:r>
            <w:r w:rsidR="00AA5F40">
              <w:rPr>
                <w:noProof/>
                <w:webHidden/>
              </w:rPr>
              <w:fldChar w:fldCharType="begin"/>
            </w:r>
            <w:r w:rsidR="00AA5F40">
              <w:rPr>
                <w:noProof/>
                <w:webHidden/>
              </w:rPr>
              <w:instrText xml:space="preserve"> PAGEREF _Toc27127922 \h </w:instrText>
            </w:r>
            <w:r w:rsidR="00AA5F40">
              <w:rPr>
                <w:noProof/>
                <w:webHidden/>
              </w:rPr>
            </w:r>
            <w:r w:rsidR="00AA5F40">
              <w:rPr>
                <w:noProof/>
                <w:webHidden/>
              </w:rPr>
              <w:fldChar w:fldCharType="separate"/>
            </w:r>
            <w:r w:rsidR="00816CE1">
              <w:rPr>
                <w:noProof/>
                <w:webHidden/>
              </w:rPr>
              <w:t>24</w:t>
            </w:r>
            <w:r w:rsidR="00AA5F40">
              <w:rPr>
                <w:noProof/>
                <w:webHidden/>
              </w:rPr>
              <w:fldChar w:fldCharType="end"/>
            </w:r>
          </w:hyperlink>
        </w:p>
        <w:p w:rsidR="00AA5F40" w:rsidRDefault="005D69D4">
          <w:pPr>
            <w:pStyle w:val="TDC2"/>
            <w:tabs>
              <w:tab w:val="right" w:leader="dot" w:pos="8828"/>
            </w:tabs>
            <w:rPr>
              <w:b w:val="0"/>
              <w:noProof/>
            </w:rPr>
          </w:pPr>
          <w:hyperlink w:anchor="_Toc27127923" w:history="1">
            <w:r w:rsidR="00AA5F40" w:rsidRPr="00184E74">
              <w:rPr>
                <w:rStyle w:val="Hipervnculo"/>
                <w:noProof/>
              </w:rPr>
              <w:t>MICROSOFT .NET FRAMEWORK</w:t>
            </w:r>
            <w:r w:rsidR="00AA5F40">
              <w:rPr>
                <w:noProof/>
                <w:webHidden/>
              </w:rPr>
              <w:tab/>
            </w:r>
            <w:r w:rsidR="00AA5F40">
              <w:rPr>
                <w:noProof/>
                <w:webHidden/>
              </w:rPr>
              <w:fldChar w:fldCharType="begin"/>
            </w:r>
            <w:r w:rsidR="00AA5F40">
              <w:rPr>
                <w:noProof/>
                <w:webHidden/>
              </w:rPr>
              <w:instrText xml:space="preserve"> PAGEREF _Toc27127923 \h </w:instrText>
            </w:r>
            <w:r w:rsidR="00AA5F40">
              <w:rPr>
                <w:noProof/>
                <w:webHidden/>
              </w:rPr>
            </w:r>
            <w:r w:rsidR="00AA5F40">
              <w:rPr>
                <w:noProof/>
                <w:webHidden/>
              </w:rPr>
              <w:fldChar w:fldCharType="separate"/>
            </w:r>
            <w:r w:rsidR="00816CE1">
              <w:rPr>
                <w:noProof/>
                <w:webHidden/>
              </w:rPr>
              <w:t>24</w:t>
            </w:r>
            <w:r w:rsidR="00AA5F40">
              <w:rPr>
                <w:noProof/>
                <w:webHidden/>
              </w:rPr>
              <w:fldChar w:fldCharType="end"/>
            </w:r>
          </w:hyperlink>
        </w:p>
        <w:p w:rsidR="00AA5F40" w:rsidRDefault="005D69D4">
          <w:pPr>
            <w:pStyle w:val="TDC2"/>
            <w:tabs>
              <w:tab w:val="right" w:leader="dot" w:pos="8828"/>
            </w:tabs>
            <w:rPr>
              <w:b w:val="0"/>
              <w:noProof/>
            </w:rPr>
          </w:pPr>
          <w:hyperlink w:anchor="_Toc27127924" w:history="1">
            <w:r w:rsidR="00AA5F40" w:rsidRPr="00184E74">
              <w:rPr>
                <w:rStyle w:val="Hipervnculo"/>
                <w:noProof/>
              </w:rPr>
              <w:t>ASP.NET</w:t>
            </w:r>
            <w:r w:rsidR="00AA5F40">
              <w:rPr>
                <w:noProof/>
                <w:webHidden/>
              </w:rPr>
              <w:tab/>
            </w:r>
            <w:r w:rsidR="00AA5F40">
              <w:rPr>
                <w:noProof/>
                <w:webHidden/>
              </w:rPr>
              <w:fldChar w:fldCharType="begin"/>
            </w:r>
            <w:r w:rsidR="00AA5F40">
              <w:rPr>
                <w:noProof/>
                <w:webHidden/>
              </w:rPr>
              <w:instrText xml:space="preserve"> PAGEREF _Toc27127924 \h </w:instrText>
            </w:r>
            <w:r w:rsidR="00AA5F40">
              <w:rPr>
                <w:noProof/>
                <w:webHidden/>
              </w:rPr>
            </w:r>
            <w:r w:rsidR="00AA5F40">
              <w:rPr>
                <w:noProof/>
                <w:webHidden/>
              </w:rPr>
              <w:fldChar w:fldCharType="separate"/>
            </w:r>
            <w:r w:rsidR="00816CE1">
              <w:rPr>
                <w:noProof/>
                <w:webHidden/>
              </w:rPr>
              <w:t>25</w:t>
            </w:r>
            <w:r w:rsidR="00AA5F40">
              <w:rPr>
                <w:noProof/>
                <w:webHidden/>
              </w:rPr>
              <w:fldChar w:fldCharType="end"/>
            </w:r>
          </w:hyperlink>
        </w:p>
        <w:p w:rsidR="00AA5F40" w:rsidRDefault="005D69D4">
          <w:pPr>
            <w:pStyle w:val="TDC2"/>
            <w:tabs>
              <w:tab w:val="right" w:leader="dot" w:pos="8828"/>
            </w:tabs>
            <w:rPr>
              <w:b w:val="0"/>
              <w:noProof/>
            </w:rPr>
          </w:pPr>
          <w:hyperlink w:anchor="_Toc27127925" w:history="1">
            <w:r w:rsidR="00AA5F40" w:rsidRPr="00184E74">
              <w:rPr>
                <w:rStyle w:val="Hipervnculo"/>
                <w:noProof/>
              </w:rPr>
              <w:t>MOTOR BASE DE DATOS</w:t>
            </w:r>
            <w:r w:rsidR="00AA5F40">
              <w:rPr>
                <w:noProof/>
                <w:webHidden/>
              </w:rPr>
              <w:tab/>
            </w:r>
            <w:r w:rsidR="00AA5F40">
              <w:rPr>
                <w:noProof/>
                <w:webHidden/>
              </w:rPr>
              <w:fldChar w:fldCharType="begin"/>
            </w:r>
            <w:r w:rsidR="00AA5F40">
              <w:rPr>
                <w:noProof/>
                <w:webHidden/>
              </w:rPr>
              <w:instrText xml:space="preserve"> PAGEREF _Toc27127925 \h </w:instrText>
            </w:r>
            <w:r w:rsidR="00AA5F40">
              <w:rPr>
                <w:noProof/>
                <w:webHidden/>
              </w:rPr>
            </w:r>
            <w:r w:rsidR="00AA5F40">
              <w:rPr>
                <w:noProof/>
                <w:webHidden/>
              </w:rPr>
              <w:fldChar w:fldCharType="separate"/>
            </w:r>
            <w:r w:rsidR="00816CE1">
              <w:rPr>
                <w:noProof/>
                <w:webHidden/>
              </w:rPr>
              <w:t>26</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26" w:history="1">
            <w:r w:rsidR="00AA5F40" w:rsidRPr="00184E74">
              <w:rPr>
                <w:rStyle w:val="Hipervnculo"/>
                <w:noProof/>
              </w:rPr>
              <w:t>DIAGRAMAS UML</w:t>
            </w:r>
            <w:r w:rsidR="00AA5F40">
              <w:rPr>
                <w:noProof/>
                <w:webHidden/>
              </w:rPr>
              <w:tab/>
            </w:r>
            <w:r w:rsidR="00AA5F40">
              <w:rPr>
                <w:noProof/>
                <w:webHidden/>
              </w:rPr>
              <w:fldChar w:fldCharType="begin"/>
            </w:r>
            <w:r w:rsidR="00AA5F40">
              <w:rPr>
                <w:noProof/>
                <w:webHidden/>
              </w:rPr>
              <w:instrText xml:space="preserve"> PAGEREF _Toc27127926 \h </w:instrText>
            </w:r>
            <w:r w:rsidR="00AA5F40">
              <w:rPr>
                <w:noProof/>
                <w:webHidden/>
              </w:rPr>
            </w:r>
            <w:r w:rsidR="00AA5F40">
              <w:rPr>
                <w:noProof/>
                <w:webHidden/>
              </w:rPr>
              <w:fldChar w:fldCharType="separate"/>
            </w:r>
            <w:r w:rsidR="00816CE1">
              <w:rPr>
                <w:noProof/>
                <w:webHidden/>
              </w:rPr>
              <w:t>27</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27" w:history="1">
            <w:r w:rsidR="00AA5F40" w:rsidRPr="00184E74">
              <w:rPr>
                <w:rStyle w:val="Hipervnculo"/>
                <w:noProof/>
              </w:rPr>
              <w:t>CASOS DE USO</w:t>
            </w:r>
            <w:r w:rsidR="00AA5F40">
              <w:rPr>
                <w:noProof/>
                <w:webHidden/>
              </w:rPr>
              <w:tab/>
            </w:r>
            <w:r w:rsidR="00AA5F40">
              <w:rPr>
                <w:noProof/>
                <w:webHidden/>
              </w:rPr>
              <w:fldChar w:fldCharType="begin"/>
            </w:r>
            <w:r w:rsidR="00AA5F40">
              <w:rPr>
                <w:noProof/>
                <w:webHidden/>
              </w:rPr>
              <w:instrText xml:space="preserve"> PAGEREF _Toc27127927 \h </w:instrText>
            </w:r>
            <w:r w:rsidR="00AA5F40">
              <w:rPr>
                <w:noProof/>
                <w:webHidden/>
              </w:rPr>
            </w:r>
            <w:r w:rsidR="00AA5F40">
              <w:rPr>
                <w:noProof/>
                <w:webHidden/>
              </w:rPr>
              <w:fldChar w:fldCharType="separate"/>
            </w:r>
            <w:r w:rsidR="00816CE1">
              <w:rPr>
                <w:noProof/>
                <w:webHidden/>
              </w:rPr>
              <w:t>27</w:t>
            </w:r>
            <w:r w:rsidR="00AA5F40">
              <w:rPr>
                <w:noProof/>
                <w:webHidden/>
              </w:rPr>
              <w:fldChar w:fldCharType="end"/>
            </w:r>
          </w:hyperlink>
        </w:p>
        <w:p w:rsidR="00AA5F40" w:rsidRDefault="005D69D4">
          <w:pPr>
            <w:pStyle w:val="TDC2"/>
            <w:tabs>
              <w:tab w:val="right" w:leader="dot" w:pos="8828"/>
            </w:tabs>
            <w:rPr>
              <w:b w:val="0"/>
              <w:noProof/>
            </w:rPr>
          </w:pPr>
          <w:hyperlink w:anchor="_Toc27127928" w:history="1">
            <w:r w:rsidR="00AA5F40" w:rsidRPr="00184E74">
              <w:rPr>
                <w:rStyle w:val="Hipervnculo"/>
                <w:noProof/>
              </w:rPr>
              <w:t>Diagram: Actores</w:t>
            </w:r>
            <w:r w:rsidR="00AA5F40">
              <w:rPr>
                <w:noProof/>
                <w:webHidden/>
              </w:rPr>
              <w:tab/>
            </w:r>
            <w:r w:rsidR="00AA5F40">
              <w:rPr>
                <w:noProof/>
                <w:webHidden/>
              </w:rPr>
              <w:fldChar w:fldCharType="begin"/>
            </w:r>
            <w:r w:rsidR="00AA5F40">
              <w:rPr>
                <w:noProof/>
                <w:webHidden/>
              </w:rPr>
              <w:instrText xml:space="preserve"> PAGEREF _Toc27127928 \h </w:instrText>
            </w:r>
            <w:r w:rsidR="00AA5F40">
              <w:rPr>
                <w:noProof/>
                <w:webHidden/>
              </w:rPr>
            </w:r>
            <w:r w:rsidR="00AA5F40">
              <w:rPr>
                <w:noProof/>
                <w:webHidden/>
              </w:rPr>
              <w:fldChar w:fldCharType="separate"/>
            </w:r>
            <w:r w:rsidR="00816CE1">
              <w:rPr>
                <w:noProof/>
                <w:webHidden/>
              </w:rPr>
              <w:t>28</w:t>
            </w:r>
            <w:r w:rsidR="00AA5F40">
              <w:rPr>
                <w:noProof/>
                <w:webHidden/>
              </w:rPr>
              <w:fldChar w:fldCharType="end"/>
            </w:r>
          </w:hyperlink>
        </w:p>
        <w:p w:rsidR="00AA5F40" w:rsidRDefault="005D69D4">
          <w:pPr>
            <w:pStyle w:val="TDC2"/>
            <w:tabs>
              <w:tab w:val="right" w:leader="dot" w:pos="8828"/>
            </w:tabs>
            <w:rPr>
              <w:b w:val="0"/>
              <w:noProof/>
            </w:rPr>
          </w:pPr>
          <w:hyperlink w:anchor="_Toc27127929" w:history="1">
            <w:r w:rsidR="00AA5F40" w:rsidRPr="00184E74">
              <w:rPr>
                <w:rStyle w:val="Hipervnculo"/>
                <w:noProof/>
              </w:rPr>
              <w:t>Diagram: Macroprocesos vs Actores</w:t>
            </w:r>
            <w:r w:rsidR="00AA5F40">
              <w:rPr>
                <w:noProof/>
                <w:webHidden/>
              </w:rPr>
              <w:tab/>
            </w:r>
            <w:r w:rsidR="00AA5F40">
              <w:rPr>
                <w:noProof/>
                <w:webHidden/>
              </w:rPr>
              <w:fldChar w:fldCharType="begin"/>
            </w:r>
            <w:r w:rsidR="00AA5F40">
              <w:rPr>
                <w:noProof/>
                <w:webHidden/>
              </w:rPr>
              <w:instrText xml:space="preserve"> PAGEREF _Toc27127929 \h </w:instrText>
            </w:r>
            <w:r w:rsidR="00AA5F40">
              <w:rPr>
                <w:noProof/>
                <w:webHidden/>
              </w:rPr>
            </w:r>
            <w:r w:rsidR="00AA5F40">
              <w:rPr>
                <w:noProof/>
                <w:webHidden/>
              </w:rPr>
              <w:fldChar w:fldCharType="separate"/>
            </w:r>
            <w:r w:rsidR="00816CE1">
              <w:rPr>
                <w:noProof/>
                <w:webHidden/>
              </w:rPr>
              <w:t>29</w:t>
            </w:r>
            <w:r w:rsidR="00AA5F40">
              <w:rPr>
                <w:noProof/>
                <w:webHidden/>
              </w:rPr>
              <w:fldChar w:fldCharType="end"/>
            </w:r>
          </w:hyperlink>
        </w:p>
        <w:p w:rsidR="00AA5F40" w:rsidRDefault="005D69D4">
          <w:pPr>
            <w:pStyle w:val="TDC2"/>
            <w:tabs>
              <w:tab w:val="right" w:leader="dot" w:pos="8828"/>
            </w:tabs>
            <w:rPr>
              <w:b w:val="0"/>
              <w:noProof/>
            </w:rPr>
          </w:pPr>
          <w:hyperlink w:anchor="_Toc27127930" w:history="1">
            <w:r w:rsidR="00AA5F40" w:rsidRPr="00184E74">
              <w:rPr>
                <w:rStyle w:val="Hipervnculo"/>
                <w:noProof/>
              </w:rPr>
              <w:t>Diagram: Criterios a evaluar</w:t>
            </w:r>
            <w:r w:rsidR="00AA5F40">
              <w:rPr>
                <w:noProof/>
                <w:webHidden/>
              </w:rPr>
              <w:tab/>
            </w:r>
            <w:r w:rsidR="00AA5F40">
              <w:rPr>
                <w:noProof/>
                <w:webHidden/>
              </w:rPr>
              <w:fldChar w:fldCharType="begin"/>
            </w:r>
            <w:r w:rsidR="00AA5F40">
              <w:rPr>
                <w:noProof/>
                <w:webHidden/>
              </w:rPr>
              <w:instrText xml:space="preserve"> PAGEREF _Toc27127930 \h </w:instrText>
            </w:r>
            <w:r w:rsidR="00AA5F40">
              <w:rPr>
                <w:noProof/>
                <w:webHidden/>
              </w:rPr>
            </w:r>
            <w:r w:rsidR="00AA5F40">
              <w:rPr>
                <w:noProof/>
                <w:webHidden/>
              </w:rPr>
              <w:fldChar w:fldCharType="separate"/>
            </w:r>
            <w:r w:rsidR="00816CE1">
              <w:rPr>
                <w:noProof/>
                <w:webHidden/>
              </w:rPr>
              <w:t>30</w:t>
            </w:r>
            <w:r w:rsidR="00AA5F40">
              <w:rPr>
                <w:noProof/>
                <w:webHidden/>
              </w:rPr>
              <w:fldChar w:fldCharType="end"/>
            </w:r>
          </w:hyperlink>
        </w:p>
        <w:p w:rsidR="00AA5F40" w:rsidRDefault="005D69D4">
          <w:pPr>
            <w:pStyle w:val="TDC2"/>
            <w:tabs>
              <w:tab w:val="right" w:leader="dot" w:pos="8828"/>
            </w:tabs>
            <w:rPr>
              <w:b w:val="0"/>
              <w:noProof/>
            </w:rPr>
          </w:pPr>
          <w:hyperlink w:anchor="_Toc27127931" w:history="1">
            <w:r w:rsidR="00AA5F40" w:rsidRPr="00184E74">
              <w:rPr>
                <w:rStyle w:val="Hipervnculo"/>
                <w:noProof/>
              </w:rPr>
              <w:t>Diagram: Evaluación estudiantes</w:t>
            </w:r>
            <w:r w:rsidR="00AA5F40">
              <w:rPr>
                <w:noProof/>
                <w:webHidden/>
              </w:rPr>
              <w:tab/>
            </w:r>
            <w:r w:rsidR="00AA5F40">
              <w:rPr>
                <w:noProof/>
                <w:webHidden/>
              </w:rPr>
              <w:fldChar w:fldCharType="begin"/>
            </w:r>
            <w:r w:rsidR="00AA5F40">
              <w:rPr>
                <w:noProof/>
                <w:webHidden/>
              </w:rPr>
              <w:instrText xml:space="preserve"> PAGEREF _Toc27127931 \h </w:instrText>
            </w:r>
            <w:r w:rsidR="00AA5F40">
              <w:rPr>
                <w:noProof/>
                <w:webHidden/>
              </w:rPr>
            </w:r>
            <w:r w:rsidR="00AA5F40">
              <w:rPr>
                <w:noProof/>
                <w:webHidden/>
              </w:rPr>
              <w:fldChar w:fldCharType="separate"/>
            </w:r>
            <w:r w:rsidR="00816CE1">
              <w:rPr>
                <w:noProof/>
                <w:webHidden/>
              </w:rPr>
              <w:t>31</w:t>
            </w:r>
            <w:r w:rsidR="00AA5F40">
              <w:rPr>
                <w:noProof/>
                <w:webHidden/>
              </w:rPr>
              <w:fldChar w:fldCharType="end"/>
            </w:r>
          </w:hyperlink>
        </w:p>
        <w:p w:rsidR="00AA5F40" w:rsidRDefault="005D69D4">
          <w:pPr>
            <w:pStyle w:val="TDC2"/>
            <w:tabs>
              <w:tab w:val="right" w:leader="dot" w:pos="8828"/>
            </w:tabs>
            <w:rPr>
              <w:b w:val="0"/>
              <w:noProof/>
            </w:rPr>
          </w:pPr>
          <w:hyperlink w:anchor="_Toc27127932" w:history="1">
            <w:r w:rsidR="00AA5F40" w:rsidRPr="00184E74">
              <w:rPr>
                <w:rStyle w:val="Hipervnculo"/>
                <w:noProof/>
              </w:rPr>
              <w:t>Diagram: Gestionar Bitacoras</w:t>
            </w:r>
            <w:r w:rsidR="00AA5F40">
              <w:rPr>
                <w:noProof/>
                <w:webHidden/>
              </w:rPr>
              <w:tab/>
            </w:r>
            <w:r w:rsidR="00AA5F40">
              <w:rPr>
                <w:noProof/>
                <w:webHidden/>
              </w:rPr>
              <w:fldChar w:fldCharType="begin"/>
            </w:r>
            <w:r w:rsidR="00AA5F40">
              <w:rPr>
                <w:noProof/>
                <w:webHidden/>
              </w:rPr>
              <w:instrText xml:space="preserve"> PAGEREF _Toc27127932 \h </w:instrText>
            </w:r>
            <w:r w:rsidR="00AA5F40">
              <w:rPr>
                <w:noProof/>
                <w:webHidden/>
              </w:rPr>
            </w:r>
            <w:r w:rsidR="00AA5F40">
              <w:rPr>
                <w:noProof/>
                <w:webHidden/>
              </w:rPr>
              <w:fldChar w:fldCharType="separate"/>
            </w:r>
            <w:r w:rsidR="00816CE1">
              <w:rPr>
                <w:noProof/>
                <w:webHidden/>
              </w:rPr>
              <w:t>32</w:t>
            </w:r>
            <w:r w:rsidR="00AA5F40">
              <w:rPr>
                <w:noProof/>
                <w:webHidden/>
              </w:rPr>
              <w:fldChar w:fldCharType="end"/>
            </w:r>
          </w:hyperlink>
        </w:p>
        <w:p w:rsidR="00AA5F40" w:rsidRDefault="005D69D4">
          <w:pPr>
            <w:pStyle w:val="TDC2"/>
            <w:tabs>
              <w:tab w:val="right" w:leader="dot" w:pos="8828"/>
            </w:tabs>
            <w:rPr>
              <w:b w:val="0"/>
              <w:noProof/>
            </w:rPr>
          </w:pPr>
          <w:hyperlink w:anchor="_Toc27127933" w:history="1">
            <w:r w:rsidR="00AA5F40" w:rsidRPr="00184E74">
              <w:rPr>
                <w:rStyle w:val="Hipervnculo"/>
                <w:noProof/>
              </w:rPr>
              <w:t>Diagram: Gestionar Cargos</w:t>
            </w:r>
            <w:r w:rsidR="00AA5F40">
              <w:rPr>
                <w:noProof/>
                <w:webHidden/>
              </w:rPr>
              <w:tab/>
            </w:r>
            <w:r w:rsidR="00AA5F40">
              <w:rPr>
                <w:noProof/>
                <w:webHidden/>
              </w:rPr>
              <w:fldChar w:fldCharType="begin"/>
            </w:r>
            <w:r w:rsidR="00AA5F40">
              <w:rPr>
                <w:noProof/>
                <w:webHidden/>
              </w:rPr>
              <w:instrText xml:space="preserve"> PAGEREF _Toc27127933 \h </w:instrText>
            </w:r>
            <w:r w:rsidR="00AA5F40">
              <w:rPr>
                <w:noProof/>
                <w:webHidden/>
              </w:rPr>
            </w:r>
            <w:r w:rsidR="00AA5F40">
              <w:rPr>
                <w:noProof/>
                <w:webHidden/>
              </w:rPr>
              <w:fldChar w:fldCharType="separate"/>
            </w:r>
            <w:r w:rsidR="00816CE1">
              <w:rPr>
                <w:noProof/>
                <w:webHidden/>
              </w:rPr>
              <w:t>33</w:t>
            </w:r>
            <w:r w:rsidR="00AA5F40">
              <w:rPr>
                <w:noProof/>
                <w:webHidden/>
              </w:rPr>
              <w:fldChar w:fldCharType="end"/>
            </w:r>
          </w:hyperlink>
        </w:p>
        <w:p w:rsidR="00AA5F40" w:rsidRDefault="005D69D4">
          <w:pPr>
            <w:pStyle w:val="TDC2"/>
            <w:tabs>
              <w:tab w:val="right" w:leader="dot" w:pos="8828"/>
            </w:tabs>
            <w:rPr>
              <w:b w:val="0"/>
              <w:noProof/>
            </w:rPr>
          </w:pPr>
          <w:hyperlink w:anchor="_Toc27127934" w:history="1">
            <w:r w:rsidR="00AA5F40" w:rsidRPr="00184E74">
              <w:rPr>
                <w:rStyle w:val="Hipervnculo"/>
                <w:noProof/>
              </w:rPr>
              <w:t>Diagram: Gestionar Estudiantes</w:t>
            </w:r>
            <w:r w:rsidR="00AA5F40">
              <w:rPr>
                <w:noProof/>
                <w:webHidden/>
              </w:rPr>
              <w:tab/>
            </w:r>
            <w:r w:rsidR="00AA5F40">
              <w:rPr>
                <w:noProof/>
                <w:webHidden/>
              </w:rPr>
              <w:fldChar w:fldCharType="begin"/>
            </w:r>
            <w:r w:rsidR="00AA5F40">
              <w:rPr>
                <w:noProof/>
                <w:webHidden/>
              </w:rPr>
              <w:instrText xml:space="preserve"> PAGEREF _Toc27127934 \h </w:instrText>
            </w:r>
            <w:r w:rsidR="00AA5F40">
              <w:rPr>
                <w:noProof/>
                <w:webHidden/>
              </w:rPr>
            </w:r>
            <w:r w:rsidR="00AA5F40">
              <w:rPr>
                <w:noProof/>
                <w:webHidden/>
              </w:rPr>
              <w:fldChar w:fldCharType="separate"/>
            </w:r>
            <w:r w:rsidR="00816CE1">
              <w:rPr>
                <w:noProof/>
                <w:webHidden/>
              </w:rPr>
              <w:t>34</w:t>
            </w:r>
            <w:r w:rsidR="00AA5F40">
              <w:rPr>
                <w:noProof/>
                <w:webHidden/>
              </w:rPr>
              <w:fldChar w:fldCharType="end"/>
            </w:r>
          </w:hyperlink>
        </w:p>
        <w:p w:rsidR="00AA5F40" w:rsidRDefault="005D69D4">
          <w:pPr>
            <w:pStyle w:val="TDC2"/>
            <w:tabs>
              <w:tab w:val="right" w:leader="dot" w:pos="8828"/>
            </w:tabs>
            <w:rPr>
              <w:b w:val="0"/>
              <w:noProof/>
            </w:rPr>
          </w:pPr>
          <w:hyperlink w:anchor="_Toc27127935" w:history="1">
            <w:r w:rsidR="00AA5F40" w:rsidRPr="00184E74">
              <w:rPr>
                <w:rStyle w:val="Hipervnculo"/>
                <w:noProof/>
              </w:rPr>
              <w:t>Diagram: Gestionar Funciones</w:t>
            </w:r>
            <w:r w:rsidR="00AA5F40">
              <w:rPr>
                <w:noProof/>
                <w:webHidden/>
              </w:rPr>
              <w:tab/>
            </w:r>
            <w:r w:rsidR="00AA5F40">
              <w:rPr>
                <w:noProof/>
                <w:webHidden/>
              </w:rPr>
              <w:fldChar w:fldCharType="begin"/>
            </w:r>
            <w:r w:rsidR="00AA5F40">
              <w:rPr>
                <w:noProof/>
                <w:webHidden/>
              </w:rPr>
              <w:instrText xml:space="preserve"> PAGEREF _Toc27127935 \h </w:instrText>
            </w:r>
            <w:r w:rsidR="00AA5F40">
              <w:rPr>
                <w:noProof/>
                <w:webHidden/>
              </w:rPr>
            </w:r>
            <w:r w:rsidR="00AA5F40">
              <w:rPr>
                <w:noProof/>
                <w:webHidden/>
              </w:rPr>
              <w:fldChar w:fldCharType="separate"/>
            </w:r>
            <w:r w:rsidR="00816CE1">
              <w:rPr>
                <w:noProof/>
                <w:webHidden/>
              </w:rPr>
              <w:t>35</w:t>
            </w:r>
            <w:r w:rsidR="00AA5F40">
              <w:rPr>
                <w:noProof/>
                <w:webHidden/>
              </w:rPr>
              <w:fldChar w:fldCharType="end"/>
            </w:r>
          </w:hyperlink>
        </w:p>
        <w:p w:rsidR="00AA5F40" w:rsidRDefault="005D69D4">
          <w:pPr>
            <w:pStyle w:val="TDC2"/>
            <w:tabs>
              <w:tab w:val="right" w:leader="dot" w:pos="8828"/>
            </w:tabs>
            <w:rPr>
              <w:b w:val="0"/>
              <w:noProof/>
            </w:rPr>
          </w:pPr>
          <w:hyperlink w:anchor="_Toc27127936" w:history="1">
            <w:r w:rsidR="00AA5F40" w:rsidRPr="00184E74">
              <w:rPr>
                <w:rStyle w:val="Hipervnculo"/>
                <w:noProof/>
              </w:rPr>
              <w:t>Diagram: Gestionar Programas</w:t>
            </w:r>
            <w:r w:rsidR="00AA5F40">
              <w:rPr>
                <w:noProof/>
                <w:webHidden/>
              </w:rPr>
              <w:tab/>
            </w:r>
            <w:r w:rsidR="00AA5F40">
              <w:rPr>
                <w:noProof/>
                <w:webHidden/>
              </w:rPr>
              <w:fldChar w:fldCharType="begin"/>
            </w:r>
            <w:r w:rsidR="00AA5F40">
              <w:rPr>
                <w:noProof/>
                <w:webHidden/>
              </w:rPr>
              <w:instrText xml:space="preserve"> PAGEREF _Toc27127936 \h </w:instrText>
            </w:r>
            <w:r w:rsidR="00AA5F40">
              <w:rPr>
                <w:noProof/>
                <w:webHidden/>
              </w:rPr>
            </w:r>
            <w:r w:rsidR="00AA5F40">
              <w:rPr>
                <w:noProof/>
                <w:webHidden/>
              </w:rPr>
              <w:fldChar w:fldCharType="separate"/>
            </w:r>
            <w:r w:rsidR="00816CE1">
              <w:rPr>
                <w:noProof/>
                <w:webHidden/>
              </w:rPr>
              <w:t>36</w:t>
            </w:r>
            <w:r w:rsidR="00AA5F40">
              <w:rPr>
                <w:noProof/>
                <w:webHidden/>
              </w:rPr>
              <w:fldChar w:fldCharType="end"/>
            </w:r>
          </w:hyperlink>
        </w:p>
        <w:p w:rsidR="00AA5F40" w:rsidRDefault="005D69D4">
          <w:pPr>
            <w:pStyle w:val="TDC2"/>
            <w:tabs>
              <w:tab w:val="right" w:leader="dot" w:pos="8828"/>
            </w:tabs>
            <w:rPr>
              <w:b w:val="0"/>
              <w:noProof/>
            </w:rPr>
          </w:pPr>
          <w:hyperlink w:anchor="_Toc27127937" w:history="1">
            <w:r w:rsidR="00AA5F40" w:rsidRPr="00184E74">
              <w:rPr>
                <w:rStyle w:val="Hipervnculo"/>
                <w:noProof/>
              </w:rPr>
              <w:t>Diagram: Gestionar Reportes</w:t>
            </w:r>
            <w:r w:rsidR="00AA5F40">
              <w:rPr>
                <w:noProof/>
                <w:webHidden/>
              </w:rPr>
              <w:tab/>
            </w:r>
            <w:r w:rsidR="00AA5F40">
              <w:rPr>
                <w:noProof/>
                <w:webHidden/>
              </w:rPr>
              <w:fldChar w:fldCharType="begin"/>
            </w:r>
            <w:r w:rsidR="00AA5F40">
              <w:rPr>
                <w:noProof/>
                <w:webHidden/>
              </w:rPr>
              <w:instrText xml:space="preserve"> PAGEREF _Toc27127937 \h </w:instrText>
            </w:r>
            <w:r w:rsidR="00AA5F40">
              <w:rPr>
                <w:noProof/>
                <w:webHidden/>
              </w:rPr>
            </w:r>
            <w:r w:rsidR="00AA5F40">
              <w:rPr>
                <w:noProof/>
                <w:webHidden/>
              </w:rPr>
              <w:fldChar w:fldCharType="separate"/>
            </w:r>
            <w:r w:rsidR="00816CE1">
              <w:rPr>
                <w:noProof/>
                <w:webHidden/>
              </w:rPr>
              <w:t>37</w:t>
            </w:r>
            <w:r w:rsidR="00AA5F40">
              <w:rPr>
                <w:noProof/>
                <w:webHidden/>
              </w:rPr>
              <w:fldChar w:fldCharType="end"/>
            </w:r>
          </w:hyperlink>
        </w:p>
        <w:p w:rsidR="00AA5F40" w:rsidRDefault="005D69D4">
          <w:pPr>
            <w:pStyle w:val="TDC2"/>
            <w:tabs>
              <w:tab w:val="right" w:leader="dot" w:pos="8828"/>
            </w:tabs>
            <w:rPr>
              <w:b w:val="0"/>
              <w:noProof/>
            </w:rPr>
          </w:pPr>
          <w:hyperlink w:anchor="_Toc27127938" w:history="1">
            <w:r w:rsidR="00AA5F40" w:rsidRPr="00184E74">
              <w:rPr>
                <w:rStyle w:val="Hipervnculo"/>
                <w:noProof/>
              </w:rPr>
              <w:t>Diagram: Gestionar Usuarios</w:t>
            </w:r>
            <w:r w:rsidR="00AA5F40">
              <w:rPr>
                <w:noProof/>
                <w:webHidden/>
              </w:rPr>
              <w:tab/>
            </w:r>
            <w:r w:rsidR="00AA5F40">
              <w:rPr>
                <w:noProof/>
                <w:webHidden/>
              </w:rPr>
              <w:fldChar w:fldCharType="begin"/>
            </w:r>
            <w:r w:rsidR="00AA5F40">
              <w:rPr>
                <w:noProof/>
                <w:webHidden/>
              </w:rPr>
              <w:instrText xml:space="preserve"> PAGEREF _Toc27127938 \h </w:instrText>
            </w:r>
            <w:r w:rsidR="00AA5F40">
              <w:rPr>
                <w:noProof/>
                <w:webHidden/>
              </w:rPr>
            </w:r>
            <w:r w:rsidR="00AA5F40">
              <w:rPr>
                <w:noProof/>
                <w:webHidden/>
              </w:rPr>
              <w:fldChar w:fldCharType="separate"/>
            </w:r>
            <w:r w:rsidR="00816CE1">
              <w:rPr>
                <w:noProof/>
                <w:webHidden/>
              </w:rPr>
              <w:t>38</w:t>
            </w:r>
            <w:r w:rsidR="00AA5F40">
              <w:rPr>
                <w:noProof/>
                <w:webHidden/>
              </w:rPr>
              <w:fldChar w:fldCharType="end"/>
            </w:r>
          </w:hyperlink>
        </w:p>
        <w:p w:rsidR="00AA5F40" w:rsidRDefault="005D69D4">
          <w:pPr>
            <w:pStyle w:val="TDC2"/>
            <w:tabs>
              <w:tab w:val="right" w:leader="dot" w:pos="8828"/>
            </w:tabs>
            <w:rPr>
              <w:b w:val="0"/>
              <w:noProof/>
            </w:rPr>
          </w:pPr>
          <w:hyperlink w:anchor="_Toc27127939" w:history="1">
            <w:r w:rsidR="00AA5F40" w:rsidRPr="00184E74">
              <w:rPr>
                <w:rStyle w:val="Hipervnculo"/>
                <w:noProof/>
              </w:rPr>
              <w:t>Diagram: Macroprocesos</w:t>
            </w:r>
            <w:r w:rsidR="00AA5F40">
              <w:rPr>
                <w:noProof/>
                <w:webHidden/>
              </w:rPr>
              <w:tab/>
            </w:r>
            <w:r w:rsidR="00AA5F40">
              <w:rPr>
                <w:noProof/>
                <w:webHidden/>
              </w:rPr>
              <w:fldChar w:fldCharType="begin"/>
            </w:r>
            <w:r w:rsidR="00AA5F40">
              <w:rPr>
                <w:noProof/>
                <w:webHidden/>
              </w:rPr>
              <w:instrText xml:space="preserve"> PAGEREF _Toc27127939 \h </w:instrText>
            </w:r>
            <w:r w:rsidR="00AA5F40">
              <w:rPr>
                <w:noProof/>
                <w:webHidden/>
              </w:rPr>
            </w:r>
            <w:r w:rsidR="00AA5F40">
              <w:rPr>
                <w:noProof/>
                <w:webHidden/>
              </w:rPr>
              <w:fldChar w:fldCharType="separate"/>
            </w:r>
            <w:r w:rsidR="00816CE1">
              <w:rPr>
                <w:noProof/>
                <w:webHidden/>
              </w:rPr>
              <w:t>39</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40" w:history="1">
            <w:r w:rsidR="00AA5F40" w:rsidRPr="00184E74">
              <w:rPr>
                <w:rStyle w:val="Hipervnculo"/>
                <w:noProof/>
              </w:rPr>
              <w:t>DIAGRAMA DE CLASES</w:t>
            </w:r>
            <w:r w:rsidR="00AA5F40">
              <w:rPr>
                <w:noProof/>
                <w:webHidden/>
              </w:rPr>
              <w:tab/>
            </w:r>
            <w:r w:rsidR="00AA5F40">
              <w:rPr>
                <w:noProof/>
                <w:webHidden/>
              </w:rPr>
              <w:fldChar w:fldCharType="begin"/>
            </w:r>
            <w:r w:rsidR="00AA5F40">
              <w:rPr>
                <w:noProof/>
                <w:webHidden/>
              </w:rPr>
              <w:instrText xml:space="preserve"> PAGEREF _Toc27127940 \h </w:instrText>
            </w:r>
            <w:r w:rsidR="00AA5F40">
              <w:rPr>
                <w:noProof/>
                <w:webHidden/>
              </w:rPr>
            </w:r>
            <w:r w:rsidR="00AA5F40">
              <w:rPr>
                <w:noProof/>
                <w:webHidden/>
              </w:rPr>
              <w:fldChar w:fldCharType="separate"/>
            </w:r>
            <w:r w:rsidR="00816CE1">
              <w:rPr>
                <w:noProof/>
                <w:webHidden/>
              </w:rPr>
              <w:t>40</w:t>
            </w:r>
            <w:r w:rsidR="00AA5F40">
              <w:rPr>
                <w:noProof/>
                <w:webHidden/>
              </w:rPr>
              <w:fldChar w:fldCharType="end"/>
            </w:r>
          </w:hyperlink>
        </w:p>
        <w:p w:rsidR="00AA5F40" w:rsidRDefault="005D69D4">
          <w:pPr>
            <w:pStyle w:val="TDC2"/>
            <w:tabs>
              <w:tab w:val="right" w:leader="dot" w:pos="8828"/>
            </w:tabs>
            <w:rPr>
              <w:b w:val="0"/>
              <w:noProof/>
            </w:rPr>
          </w:pPr>
          <w:hyperlink w:anchor="_Toc27127941" w:history="1">
            <w:r w:rsidR="00AA5F40" w:rsidRPr="00184E74">
              <w:rPr>
                <w:rStyle w:val="Hipervnculo"/>
                <w:noProof/>
              </w:rPr>
              <w:t>Diagram:</w:t>
            </w:r>
            <w:r w:rsidR="00AA5F40">
              <w:rPr>
                <w:noProof/>
                <w:webHidden/>
              </w:rPr>
              <w:tab/>
            </w:r>
            <w:r w:rsidR="00AA5F40">
              <w:rPr>
                <w:noProof/>
                <w:webHidden/>
              </w:rPr>
              <w:fldChar w:fldCharType="begin"/>
            </w:r>
            <w:r w:rsidR="00AA5F40">
              <w:rPr>
                <w:noProof/>
                <w:webHidden/>
              </w:rPr>
              <w:instrText xml:space="preserve"> PAGEREF _Toc27127941 \h </w:instrText>
            </w:r>
            <w:r w:rsidR="00AA5F40">
              <w:rPr>
                <w:noProof/>
                <w:webHidden/>
              </w:rPr>
            </w:r>
            <w:r w:rsidR="00AA5F40">
              <w:rPr>
                <w:noProof/>
                <w:webHidden/>
              </w:rPr>
              <w:fldChar w:fldCharType="separate"/>
            </w:r>
            <w:r w:rsidR="00816CE1">
              <w:rPr>
                <w:noProof/>
                <w:webHidden/>
              </w:rPr>
              <w:t>41</w:t>
            </w:r>
            <w:r w:rsidR="00AA5F40">
              <w:rPr>
                <w:noProof/>
                <w:webHidden/>
              </w:rPr>
              <w:fldChar w:fldCharType="end"/>
            </w:r>
          </w:hyperlink>
        </w:p>
        <w:p w:rsidR="00AA5F40" w:rsidRDefault="005D69D4">
          <w:pPr>
            <w:pStyle w:val="TDC2"/>
            <w:tabs>
              <w:tab w:val="right" w:leader="dot" w:pos="8828"/>
            </w:tabs>
            <w:rPr>
              <w:b w:val="0"/>
              <w:noProof/>
            </w:rPr>
          </w:pPr>
          <w:hyperlink w:anchor="_Toc27127942" w:history="1">
            <w:r w:rsidR="00AA5F40" w:rsidRPr="00184E74">
              <w:rPr>
                <w:rStyle w:val="Hipervnculo"/>
                <w:noProof/>
              </w:rPr>
              <w:t>DISEÑO DE BASE DE DATOS EN WORKBENCH</w:t>
            </w:r>
            <w:r w:rsidR="00AA5F40">
              <w:rPr>
                <w:noProof/>
                <w:webHidden/>
              </w:rPr>
              <w:tab/>
            </w:r>
            <w:r w:rsidR="00AA5F40">
              <w:rPr>
                <w:noProof/>
                <w:webHidden/>
              </w:rPr>
              <w:fldChar w:fldCharType="begin"/>
            </w:r>
            <w:r w:rsidR="00AA5F40">
              <w:rPr>
                <w:noProof/>
                <w:webHidden/>
              </w:rPr>
              <w:instrText xml:space="preserve"> PAGEREF _Toc27127942 \h </w:instrText>
            </w:r>
            <w:r w:rsidR="00AA5F40">
              <w:rPr>
                <w:noProof/>
                <w:webHidden/>
              </w:rPr>
            </w:r>
            <w:r w:rsidR="00AA5F40">
              <w:rPr>
                <w:noProof/>
                <w:webHidden/>
              </w:rPr>
              <w:fldChar w:fldCharType="separate"/>
            </w:r>
            <w:r w:rsidR="00816CE1">
              <w:rPr>
                <w:noProof/>
                <w:webHidden/>
              </w:rPr>
              <w:t>42</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43" w:history="1">
            <w:r w:rsidR="00AA5F40" w:rsidRPr="00184E74">
              <w:rPr>
                <w:rStyle w:val="Hipervnculo"/>
                <w:noProof/>
              </w:rPr>
              <w:t>MODULARIZACIÓN DE LA APLICACIÓN</w:t>
            </w:r>
            <w:r w:rsidR="00AA5F40">
              <w:rPr>
                <w:noProof/>
                <w:webHidden/>
              </w:rPr>
              <w:tab/>
            </w:r>
            <w:r w:rsidR="00AA5F40">
              <w:rPr>
                <w:noProof/>
                <w:webHidden/>
              </w:rPr>
              <w:fldChar w:fldCharType="begin"/>
            </w:r>
            <w:r w:rsidR="00AA5F40">
              <w:rPr>
                <w:noProof/>
                <w:webHidden/>
              </w:rPr>
              <w:instrText xml:space="preserve"> PAGEREF _Toc27127943 \h </w:instrText>
            </w:r>
            <w:r w:rsidR="00AA5F40">
              <w:rPr>
                <w:noProof/>
                <w:webHidden/>
              </w:rPr>
            </w:r>
            <w:r w:rsidR="00AA5F40">
              <w:rPr>
                <w:noProof/>
                <w:webHidden/>
              </w:rPr>
              <w:fldChar w:fldCharType="separate"/>
            </w:r>
            <w:r w:rsidR="00816CE1">
              <w:rPr>
                <w:noProof/>
                <w:webHidden/>
              </w:rPr>
              <w:t>43</w:t>
            </w:r>
            <w:r w:rsidR="00AA5F40">
              <w:rPr>
                <w:noProof/>
                <w:webHidden/>
              </w:rPr>
              <w:fldChar w:fldCharType="end"/>
            </w:r>
          </w:hyperlink>
        </w:p>
        <w:p w:rsidR="00AA5F40" w:rsidRDefault="005D69D4">
          <w:pPr>
            <w:pStyle w:val="TDC2"/>
            <w:tabs>
              <w:tab w:val="right" w:leader="dot" w:pos="8828"/>
            </w:tabs>
            <w:rPr>
              <w:b w:val="0"/>
              <w:noProof/>
            </w:rPr>
          </w:pPr>
          <w:hyperlink w:anchor="_Toc27127944" w:history="1">
            <w:r w:rsidR="00AA5F40" w:rsidRPr="00184E74">
              <w:rPr>
                <w:rStyle w:val="Hipervnculo"/>
                <w:noProof/>
                <w:shd w:val="clear" w:color="auto" w:fill="FFFFFF"/>
              </w:rPr>
              <w:t>USUARIOS</w:t>
            </w:r>
            <w:r w:rsidR="00AA5F40">
              <w:rPr>
                <w:noProof/>
                <w:webHidden/>
              </w:rPr>
              <w:tab/>
            </w:r>
            <w:r w:rsidR="00AA5F40">
              <w:rPr>
                <w:noProof/>
                <w:webHidden/>
              </w:rPr>
              <w:fldChar w:fldCharType="begin"/>
            </w:r>
            <w:r w:rsidR="00AA5F40">
              <w:rPr>
                <w:noProof/>
                <w:webHidden/>
              </w:rPr>
              <w:instrText xml:space="preserve"> PAGEREF _Toc27127944 \h </w:instrText>
            </w:r>
            <w:r w:rsidR="00AA5F40">
              <w:rPr>
                <w:noProof/>
                <w:webHidden/>
              </w:rPr>
            </w:r>
            <w:r w:rsidR="00AA5F40">
              <w:rPr>
                <w:noProof/>
                <w:webHidden/>
              </w:rPr>
              <w:fldChar w:fldCharType="separate"/>
            </w:r>
            <w:r w:rsidR="00816CE1">
              <w:rPr>
                <w:noProof/>
                <w:webHidden/>
              </w:rPr>
              <w:t>43</w:t>
            </w:r>
            <w:r w:rsidR="00AA5F40">
              <w:rPr>
                <w:noProof/>
                <w:webHidden/>
              </w:rPr>
              <w:fldChar w:fldCharType="end"/>
            </w:r>
          </w:hyperlink>
        </w:p>
        <w:p w:rsidR="00AA5F40" w:rsidRDefault="005D69D4">
          <w:pPr>
            <w:pStyle w:val="TDC2"/>
            <w:tabs>
              <w:tab w:val="right" w:leader="dot" w:pos="8828"/>
            </w:tabs>
            <w:rPr>
              <w:b w:val="0"/>
              <w:noProof/>
            </w:rPr>
          </w:pPr>
          <w:hyperlink w:anchor="_Toc27127945" w:history="1">
            <w:r w:rsidR="00AA5F40" w:rsidRPr="00184E74">
              <w:rPr>
                <w:rStyle w:val="Hipervnculo"/>
                <w:noProof/>
                <w:shd w:val="clear" w:color="auto" w:fill="FFFFFF"/>
              </w:rPr>
              <w:t>ROLES</w:t>
            </w:r>
            <w:r w:rsidR="00AA5F40">
              <w:rPr>
                <w:noProof/>
                <w:webHidden/>
              </w:rPr>
              <w:tab/>
            </w:r>
            <w:r w:rsidR="00AA5F40">
              <w:rPr>
                <w:noProof/>
                <w:webHidden/>
              </w:rPr>
              <w:fldChar w:fldCharType="begin"/>
            </w:r>
            <w:r w:rsidR="00AA5F40">
              <w:rPr>
                <w:noProof/>
                <w:webHidden/>
              </w:rPr>
              <w:instrText xml:space="preserve"> PAGEREF _Toc27127945 \h </w:instrText>
            </w:r>
            <w:r w:rsidR="00AA5F40">
              <w:rPr>
                <w:noProof/>
                <w:webHidden/>
              </w:rPr>
            </w:r>
            <w:r w:rsidR="00AA5F40">
              <w:rPr>
                <w:noProof/>
                <w:webHidden/>
              </w:rPr>
              <w:fldChar w:fldCharType="separate"/>
            </w:r>
            <w:r w:rsidR="00816CE1">
              <w:rPr>
                <w:noProof/>
                <w:webHidden/>
              </w:rPr>
              <w:t>43</w:t>
            </w:r>
            <w:r w:rsidR="00AA5F40">
              <w:rPr>
                <w:noProof/>
                <w:webHidden/>
              </w:rPr>
              <w:fldChar w:fldCharType="end"/>
            </w:r>
          </w:hyperlink>
        </w:p>
        <w:p w:rsidR="00AA5F40" w:rsidRDefault="005D69D4">
          <w:pPr>
            <w:pStyle w:val="TDC2"/>
            <w:tabs>
              <w:tab w:val="right" w:leader="dot" w:pos="8828"/>
            </w:tabs>
            <w:rPr>
              <w:b w:val="0"/>
              <w:noProof/>
            </w:rPr>
          </w:pPr>
          <w:hyperlink w:anchor="_Toc27127946" w:history="1">
            <w:r w:rsidR="00AA5F40" w:rsidRPr="00184E74">
              <w:rPr>
                <w:rStyle w:val="Hipervnculo"/>
                <w:noProof/>
                <w:shd w:val="clear" w:color="auto" w:fill="FFFFFF"/>
              </w:rPr>
              <w:t>BITÁCORAS</w:t>
            </w:r>
            <w:r w:rsidR="00AA5F40">
              <w:rPr>
                <w:noProof/>
                <w:webHidden/>
              </w:rPr>
              <w:tab/>
            </w:r>
            <w:r w:rsidR="00AA5F40">
              <w:rPr>
                <w:noProof/>
                <w:webHidden/>
              </w:rPr>
              <w:fldChar w:fldCharType="begin"/>
            </w:r>
            <w:r w:rsidR="00AA5F40">
              <w:rPr>
                <w:noProof/>
                <w:webHidden/>
              </w:rPr>
              <w:instrText xml:space="preserve"> PAGEREF _Toc27127946 \h </w:instrText>
            </w:r>
            <w:r w:rsidR="00AA5F40">
              <w:rPr>
                <w:noProof/>
                <w:webHidden/>
              </w:rPr>
            </w:r>
            <w:r w:rsidR="00AA5F40">
              <w:rPr>
                <w:noProof/>
                <w:webHidden/>
              </w:rPr>
              <w:fldChar w:fldCharType="separate"/>
            </w:r>
            <w:r w:rsidR="00816CE1">
              <w:rPr>
                <w:noProof/>
                <w:webHidden/>
              </w:rPr>
              <w:t>44</w:t>
            </w:r>
            <w:r w:rsidR="00AA5F40">
              <w:rPr>
                <w:noProof/>
                <w:webHidden/>
              </w:rPr>
              <w:fldChar w:fldCharType="end"/>
            </w:r>
          </w:hyperlink>
        </w:p>
        <w:p w:rsidR="00AA5F40" w:rsidRDefault="005D69D4">
          <w:pPr>
            <w:pStyle w:val="TDC2"/>
            <w:tabs>
              <w:tab w:val="right" w:leader="dot" w:pos="8828"/>
            </w:tabs>
            <w:rPr>
              <w:b w:val="0"/>
              <w:noProof/>
            </w:rPr>
          </w:pPr>
          <w:hyperlink w:anchor="_Toc27127947" w:history="1">
            <w:r w:rsidR="00AA5F40" w:rsidRPr="00184E74">
              <w:rPr>
                <w:rStyle w:val="Hipervnculo"/>
                <w:noProof/>
                <w:shd w:val="clear" w:color="auto" w:fill="FFFFFF"/>
              </w:rPr>
              <w:t>PROGRAMAS</w:t>
            </w:r>
            <w:r w:rsidR="00AA5F40">
              <w:rPr>
                <w:noProof/>
                <w:webHidden/>
              </w:rPr>
              <w:tab/>
            </w:r>
            <w:r w:rsidR="00AA5F40">
              <w:rPr>
                <w:noProof/>
                <w:webHidden/>
              </w:rPr>
              <w:fldChar w:fldCharType="begin"/>
            </w:r>
            <w:r w:rsidR="00AA5F40">
              <w:rPr>
                <w:noProof/>
                <w:webHidden/>
              </w:rPr>
              <w:instrText xml:space="preserve"> PAGEREF _Toc27127947 \h </w:instrText>
            </w:r>
            <w:r w:rsidR="00AA5F40">
              <w:rPr>
                <w:noProof/>
                <w:webHidden/>
              </w:rPr>
            </w:r>
            <w:r w:rsidR="00AA5F40">
              <w:rPr>
                <w:noProof/>
                <w:webHidden/>
              </w:rPr>
              <w:fldChar w:fldCharType="separate"/>
            </w:r>
            <w:r w:rsidR="00816CE1">
              <w:rPr>
                <w:noProof/>
                <w:webHidden/>
              </w:rPr>
              <w:t>44</w:t>
            </w:r>
            <w:r w:rsidR="00AA5F40">
              <w:rPr>
                <w:noProof/>
                <w:webHidden/>
              </w:rPr>
              <w:fldChar w:fldCharType="end"/>
            </w:r>
          </w:hyperlink>
        </w:p>
        <w:p w:rsidR="00AA5F40" w:rsidRDefault="005D69D4">
          <w:pPr>
            <w:pStyle w:val="TDC2"/>
            <w:tabs>
              <w:tab w:val="right" w:leader="dot" w:pos="8828"/>
            </w:tabs>
            <w:rPr>
              <w:b w:val="0"/>
              <w:noProof/>
            </w:rPr>
          </w:pPr>
          <w:hyperlink w:anchor="_Toc27127948" w:history="1">
            <w:r w:rsidR="00AA5F40" w:rsidRPr="00184E74">
              <w:rPr>
                <w:rStyle w:val="Hipervnculo"/>
                <w:noProof/>
              </w:rPr>
              <w:t>FUNCIONES</w:t>
            </w:r>
            <w:r w:rsidR="00AA5F40">
              <w:rPr>
                <w:noProof/>
                <w:webHidden/>
              </w:rPr>
              <w:tab/>
            </w:r>
            <w:r w:rsidR="00AA5F40">
              <w:rPr>
                <w:noProof/>
                <w:webHidden/>
              </w:rPr>
              <w:fldChar w:fldCharType="begin"/>
            </w:r>
            <w:r w:rsidR="00AA5F40">
              <w:rPr>
                <w:noProof/>
                <w:webHidden/>
              </w:rPr>
              <w:instrText xml:space="preserve"> PAGEREF _Toc27127948 \h </w:instrText>
            </w:r>
            <w:r w:rsidR="00AA5F40">
              <w:rPr>
                <w:noProof/>
                <w:webHidden/>
              </w:rPr>
            </w:r>
            <w:r w:rsidR="00AA5F40">
              <w:rPr>
                <w:noProof/>
                <w:webHidden/>
              </w:rPr>
              <w:fldChar w:fldCharType="separate"/>
            </w:r>
            <w:r w:rsidR="00816CE1">
              <w:rPr>
                <w:noProof/>
                <w:webHidden/>
              </w:rPr>
              <w:t>44</w:t>
            </w:r>
            <w:r w:rsidR="00AA5F40">
              <w:rPr>
                <w:noProof/>
                <w:webHidden/>
              </w:rPr>
              <w:fldChar w:fldCharType="end"/>
            </w:r>
          </w:hyperlink>
        </w:p>
        <w:p w:rsidR="00AA5F40" w:rsidRDefault="005D69D4">
          <w:pPr>
            <w:pStyle w:val="TDC2"/>
            <w:tabs>
              <w:tab w:val="right" w:leader="dot" w:pos="8828"/>
            </w:tabs>
            <w:rPr>
              <w:b w:val="0"/>
              <w:noProof/>
            </w:rPr>
          </w:pPr>
          <w:hyperlink w:anchor="_Toc27127949" w:history="1">
            <w:r w:rsidR="00AA5F40" w:rsidRPr="00184E74">
              <w:rPr>
                <w:rStyle w:val="Hipervnculo"/>
                <w:noProof/>
              </w:rPr>
              <w:t>REPORTES</w:t>
            </w:r>
            <w:r w:rsidR="00AA5F40">
              <w:rPr>
                <w:noProof/>
                <w:webHidden/>
              </w:rPr>
              <w:tab/>
            </w:r>
            <w:r w:rsidR="00AA5F40">
              <w:rPr>
                <w:noProof/>
                <w:webHidden/>
              </w:rPr>
              <w:fldChar w:fldCharType="begin"/>
            </w:r>
            <w:r w:rsidR="00AA5F40">
              <w:rPr>
                <w:noProof/>
                <w:webHidden/>
              </w:rPr>
              <w:instrText xml:space="preserve"> PAGEREF _Toc27127949 \h </w:instrText>
            </w:r>
            <w:r w:rsidR="00AA5F40">
              <w:rPr>
                <w:noProof/>
                <w:webHidden/>
              </w:rPr>
            </w:r>
            <w:r w:rsidR="00AA5F40">
              <w:rPr>
                <w:noProof/>
                <w:webHidden/>
              </w:rPr>
              <w:fldChar w:fldCharType="separate"/>
            </w:r>
            <w:r w:rsidR="00816CE1">
              <w:rPr>
                <w:noProof/>
                <w:webHidden/>
              </w:rPr>
              <w:t>44</w:t>
            </w:r>
            <w:r w:rsidR="00AA5F40">
              <w:rPr>
                <w:noProof/>
                <w:webHidden/>
              </w:rPr>
              <w:fldChar w:fldCharType="end"/>
            </w:r>
          </w:hyperlink>
        </w:p>
        <w:p w:rsidR="00AA5F40" w:rsidRDefault="005D69D4">
          <w:pPr>
            <w:pStyle w:val="TDC2"/>
            <w:tabs>
              <w:tab w:val="right" w:leader="dot" w:pos="8828"/>
            </w:tabs>
            <w:rPr>
              <w:b w:val="0"/>
              <w:noProof/>
            </w:rPr>
          </w:pPr>
          <w:hyperlink w:anchor="_Toc27127950" w:history="1">
            <w:r w:rsidR="00AA5F40" w:rsidRPr="00184E74">
              <w:rPr>
                <w:rStyle w:val="Hipervnculo"/>
                <w:noProof/>
                <w:shd w:val="clear" w:color="auto" w:fill="FFFFFF"/>
              </w:rPr>
              <w:t>ESTUDIANTES</w:t>
            </w:r>
            <w:r w:rsidR="00AA5F40">
              <w:rPr>
                <w:noProof/>
                <w:webHidden/>
              </w:rPr>
              <w:tab/>
            </w:r>
            <w:r w:rsidR="00AA5F40">
              <w:rPr>
                <w:noProof/>
                <w:webHidden/>
              </w:rPr>
              <w:fldChar w:fldCharType="begin"/>
            </w:r>
            <w:r w:rsidR="00AA5F40">
              <w:rPr>
                <w:noProof/>
                <w:webHidden/>
              </w:rPr>
              <w:instrText xml:space="preserve"> PAGEREF _Toc27127950 \h </w:instrText>
            </w:r>
            <w:r w:rsidR="00AA5F40">
              <w:rPr>
                <w:noProof/>
                <w:webHidden/>
              </w:rPr>
            </w:r>
            <w:r w:rsidR="00AA5F40">
              <w:rPr>
                <w:noProof/>
                <w:webHidden/>
              </w:rPr>
              <w:fldChar w:fldCharType="separate"/>
            </w:r>
            <w:r w:rsidR="00816CE1">
              <w:rPr>
                <w:noProof/>
                <w:webHidden/>
              </w:rPr>
              <w:t>44</w:t>
            </w:r>
            <w:r w:rsidR="00AA5F40">
              <w:rPr>
                <w:noProof/>
                <w:webHidden/>
              </w:rPr>
              <w:fldChar w:fldCharType="end"/>
            </w:r>
          </w:hyperlink>
        </w:p>
        <w:p w:rsidR="00AA5F40" w:rsidRDefault="005D69D4">
          <w:pPr>
            <w:pStyle w:val="TDC2"/>
            <w:tabs>
              <w:tab w:val="right" w:leader="dot" w:pos="8828"/>
            </w:tabs>
            <w:rPr>
              <w:b w:val="0"/>
              <w:noProof/>
            </w:rPr>
          </w:pPr>
          <w:hyperlink w:anchor="_Toc27127951" w:history="1">
            <w:r w:rsidR="00AA5F40" w:rsidRPr="00184E74">
              <w:rPr>
                <w:rStyle w:val="Hipervnculo"/>
                <w:noProof/>
                <w:shd w:val="clear" w:color="auto" w:fill="FFFFFF"/>
              </w:rPr>
              <w:t>CARGOS</w:t>
            </w:r>
            <w:r w:rsidR="00AA5F40">
              <w:rPr>
                <w:noProof/>
                <w:webHidden/>
              </w:rPr>
              <w:tab/>
            </w:r>
            <w:r w:rsidR="00AA5F40">
              <w:rPr>
                <w:noProof/>
                <w:webHidden/>
              </w:rPr>
              <w:fldChar w:fldCharType="begin"/>
            </w:r>
            <w:r w:rsidR="00AA5F40">
              <w:rPr>
                <w:noProof/>
                <w:webHidden/>
              </w:rPr>
              <w:instrText xml:space="preserve"> PAGEREF _Toc27127951 \h </w:instrText>
            </w:r>
            <w:r w:rsidR="00AA5F40">
              <w:rPr>
                <w:noProof/>
                <w:webHidden/>
              </w:rPr>
            </w:r>
            <w:r w:rsidR="00AA5F40">
              <w:rPr>
                <w:noProof/>
                <w:webHidden/>
              </w:rPr>
              <w:fldChar w:fldCharType="separate"/>
            </w:r>
            <w:r w:rsidR="00816CE1">
              <w:rPr>
                <w:noProof/>
                <w:webHidden/>
              </w:rPr>
              <w:t>45</w:t>
            </w:r>
            <w:r w:rsidR="00AA5F40">
              <w:rPr>
                <w:noProof/>
                <w:webHidden/>
              </w:rPr>
              <w:fldChar w:fldCharType="end"/>
            </w:r>
          </w:hyperlink>
        </w:p>
        <w:p w:rsidR="00AA5F40" w:rsidRDefault="005D69D4">
          <w:pPr>
            <w:pStyle w:val="TDC2"/>
            <w:tabs>
              <w:tab w:val="right" w:leader="dot" w:pos="8828"/>
            </w:tabs>
            <w:rPr>
              <w:b w:val="0"/>
              <w:noProof/>
            </w:rPr>
          </w:pPr>
          <w:hyperlink w:anchor="_Toc27127952" w:history="1">
            <w:r w:rsidR="00AA5F40" w:rsidRPr="00184E74">
              <w:rPr>
                <w:rStyle w:val="Hipervnculo"/>
                <w:noProof/>
              </w:rPr>
              <w:t>EMPLEADOS</w:t>
            </w:r>
            <w:r w:rsidR="00AA5F40">
              <w:rPr>
                <w:noProof/>
                <w:webHidden/>
              </w:rPr>
              <w:tab/>
            </w:r>
            <w:r w:rsidR="00AA5F40">
              <w:rPr>
                <w:noProof/>
                <w:webHidden/>
              </w:rPr>
              <w:fldChar w:fldCharType="begin"/>
            </w:r>
            <w:r w:rsidR="00AA5F40">
              <w:rPr>
                <w:noProof/>
                <w:webHidden/>
              </w:rPr>
              <w:instrText xml:space="preserve"> PAGEREF _Toc27127952 \h </w:instrText>
            </w:r>
            <w:r w:rsidR="00AA5F40">
              <w:rPr>
                <w:noProof/>
                <w:webHidden/>
              </w:rPr>
            </w:r>
            <w:r w:rsidR="00AA5F40">
              <w:rPr>
                <w:noProof/>
                <w:webHidden/>
              </w:rPr>
              <w:fldChar w:fldCharType="separate"/>
            </w:r>
            <w:r w:rsidR="00816CE1">
              <w:rPr>
                <w:noProof/>
                <w:webHidden/>
              </w:rPr>
              <w:t>45</w:t>
            </w:r>
            <w:r w:rsidR="00AA5F40">
              <w:rPr>
                <w:noProof/>
                <w:webHidden/>
              </w:rPr>
              <w:fldChar w:fldCharType="end"/>
            </w:r>
          </w:hyperlink>
        </w:p>
        <w:p w:rsidR="00AA5F40" w:rsidRDefault="005D69D4">
          <w:pPr>
            <w:pStyle w:val="TDC2"/>
            <w:tabs>
              <w:tab w:val="right" w:leader="dot" w:pos="8828"/>
            </w:tabs>
            <w:rPr>
              <w:b w:val="0"/>
              <w:noProof/>
            </w:rPr>
          </w:pPr>
          <w:hyperlink w:anchor="_Toc27127953" w:history="1">
            <w:r w:rsidR="00AA5F40" w:rsidRPr="00184E74">
              <w:rPr>
                <w:rStyle w:val="Hipervnculo"/>
                <w:noProof/>
              </w:rPr>
              <w:t>EVALUACION ESTUDIANTES</w:t>
            </w:r>
            <w:r w:rsidR="00AA5F40">
              <w:rPr>
                <w:noProof/>
                <w:webHidden/>
              </w:rPr>
              <w:tab/>
            </w:r>
            <w:r w:rsidR="00AA5F40">
              <w:rPr>
                <w:noProof/>
                <w:webHidden/>
              </w:rPr>
              <w:fldChar w:fldCharType="begin"/>
            </w:r>
            <w:r w:rsidR="00AA5F40">
              <w:rPr>
                <w:noProof/>
                <w:webHidden/>
              </w:rPr>
              <w:instrText xml:space="preserve"> PAGEREF _Toc27127953 \h </w:instrText>
            </w:r>
            <w:r w:rsidR="00AA5F40">
              <w:rPr>
                <w:noProof/>
                <w:webHidden/>
              </w:rPr>
            </w:r>
            <w:r w:rsidR="00AA5F40">
              <w:rPr>
                <w:noProof/>
                <w:webHidden/>
              </w:rPr>
              <w:fldChar w:fldCharType="separate"/>
            </w:r>
            <w:r w:rsidR="00816CE1">
              <w:rPr>
                <w:noProof/>
                <w:webHidden/>
              </w:rPr>
              <w:t>45</w:t>
            </w:r>
            <w:r w:rsidR="00AA5F40">
              <w:rPr>
                <w:noProof/>
                <w:webHidden/>
              </w:rPr>
              <w:fldChar w:fldCharType="end"/>
            </w:r>
          </w:hyperlink>
        </w:p>
        <w:p w:rsidR="00AA5F40" w:rsidRDefault="005D69D4">
          <w:pPr>
            <w:pStyle w:val="TDC2"/>
            <w:tabs>
              <w:tab w:val="right" w:leader="dot" w:pos="8828"/>
            </w:tabs>
            <w:rPr>
              <w:b w:val="0"/>
              <w:noProof/>
            </w:rPr>
          </w:pPr>
          <w:hyperlink w:anchor="_Toc27127954" w:history="1">
            <w:r w:rsidR="00AA5F40" w:rsidRPr="00184E74">
              <w:rPr>
                <w:rStyle w:val="Hipervnculo"/>
                <w:noProof/>
              </w:rPr>
              <w:t>CRITERIOS A EVALUAR</w:t>
            </w:r>
            <w:r w:rsidR="00AA5F40">
              <w:rPr>
                <w:noProof/>
                <w:webHidden/>
              </w:rPr>
              <w:tab/>
            </w:r>
            <w:r w:rsidR="00AA5F40">
              <w:rPr>
                <w:noProof/>
                <w:webHidden/>
              </w:rPr>
              <w:fldChar w:fldCharType="begin"/>
            </w:r>
            <w:r w:rsidR="00AA5F40">
              <w:rPr>
                <w:noProof/>
                <w:webHidden/>
              </w:rPr>
              <w:instrText xml:space="preserve"> PAGEREF _Toc27127954 \h </w:instrText>
            </w:r>
            <w:r w:rsidR="00AA5F40">
              <w:rPr>
                <w:noProof/>
                <w:webHidden/>
              </w:rPr>
            </w:r>
            <w:r w:rsidR="00AA5F40">
              <w:rPr>
                <w:noProof/>
                <w:webHidden/>
              </w:rPr>
              <w:fldChar w:fldCharType="separate"/>
            </w:r>
            <w:r w:rsidR="00816CE1">
              <w:rPr>
                <w:noProof/>
                <w:webHidden/>
              </w:rPr>
              <w:t>45</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55" w:history="1">
            <w:r w:rsidR="00AA5F40" w:rsidRPr="00184E74">
              <w:rPr>
                <w:rStyle w:val="Hipervnculo"/>
                <w:noProof/>
              </w:rPr>
              <w:t>DICCIONARIO DE DATOS</w:t>
            </w:r>
            <w:r w:rsidR="00AA5F40">
              <w:rPr>
                <w:noProof/>
                <w:webHidden/>
              </w:rPr>
              <w:tab/>
            </w:r>
            <w:r w:rsidR="00AA5F40">
              <w:rPr>
                <w:noProof/>
                <w:webHidden/>
              </w:rPr>
              <w:fldChar w:fldCharType="begin"/>
            </w:r>
            <w:r w:rsidR="00AA5F40">
              <w:rPr>
                <w:noProof/>
                <w:webHidden/>
              </w:rPr>
              <w:instrText xml:space="preserve"> PAGEREF _Toc27127955 \h </w:instrText>
            </w:r>
            <w:r w:rsidR="00AA5F40">
              <w:rPr>
                <w:noProof/>
                <w:webHidden/>
              </w:rPr>
            </w:r>
            <w:r w:rsidR="00AA5F40">
              <w:rPr>
                <w:noProof/>
                <w:webHidden/>
              </w:rPr>
              <w:fldChar w:fldCharType="separate"/>
            </w:r>
            <w:r w:rsidR="00816CE1">
              <w:rPr>
                <w:noProof/>
                <w:webHidden/>
              </w:rPr>
              <w:t>46</w:t>
            </w:r>
            <w:r w:rsidR="00AA5F40">
              <w:rPr>
                <w:noProof/>
                <w:webHidden/>
              </w:rPr>
              <w:fldChar w:fldCharType="end"/>
            </w:r>
          </w:hyperlink>
        </w:p>
        <w:p w:rsidR="00AA5F40" w:rsidRDefault="005D69D4">
          <w:pPr>
            <w:pStyle w:val="TDC2"/>
            <w:tabs>
              <w:tab w:val="right" w:leader="dot" w:pos="8828"/>
            </w:tabs>
            <w:rPr>
              <w:b w:val="0"/>
              <w:noProof/>
            </w:rPr>
          </w:pPr>
          <w:hyperlink w:anchor="_Toc27127956" w:history="1">
            <w:r w:rsidR="00AA5F40" w:rsidRPr="00184E74">
              <w:rPr>
                <w:rStyle w:val="Hipervnculo"/>
                <w:rFonts w:eastAsia="Times New Roman"/>
                <w:noProof/>
              </w:rPr>
              <w:t>bitacoras</w:t>
            </w:r>
            <w:r w:rsidR="00AA5F40">
              <w:rPr>
                <w:noProof/>
                <w:webHidden/>
              </w:rPr>
              <w:tab/>
            </w:r>
            <w:r w:rsidR="00AA5F40">
              <w:rPr>
                <w:noProof/>
                <w:webHidden/>
              </w:rPr>
              <w:fldChar w:fldCharType="begin"/>
            </w:r>
            <w:r w:rsidR="00AA5F40">
              <w:rPr>
                <w:noProof/>
                <w:webHidden/>
              </w:rPr>
              <w:instrText xml:space="preserve"> PAGEREF _Toc27127956 \h </w:instrText>
            </w:r>
            <w:r w:rsidR="00AA5F40">
              <w:rPr>
                <w:noProof/>
                <w:webHidden/>
              </w:rPr>
            </w:r>
            <w:r w:rsidR="00AA5F40">
              <w:rPr>
                <w:noProof/>
                <w:webHidden/>
              </w:rPr>
              <w:fldChar w:fldCharType="separate"/>
            </w:r>
            <w:r w:rsidR="00816CE1">
              <w:rPr>
                <w:noProof/>
                <w:webHidden/>
              </w:rPr>
              <w:t>46</w:t>
            </w:r>
            <w:r w:rsidR="00AA5F40">
              <w:rPr>
                <w:noProof/>
                <w:webHidden/>
              </w:rPr>
              <w:fldChar w:fldCharType="end"/>
            </w:r>
          </w:hyperlink>
        </w:p>
        <w:p w:rsidR="00AA5F40" w:rsidRDefault="005D69D4">
          <w:pPr>
            <w:pStyle w:val="TDC2"/>
            <w:tabs>
              <w:tab w:val="right" w:leader="dot" w:pos="8828"/>
            </w:tabs>
            <w:rPr>
              <w:b w:val="0"/>
              <w:noProof/>
            </w:rPr>
          </w:pPr>
          <w:hyperlink w:anchor="_Toc27127957"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_Toc27127957 \h </w:instrText>
            </w:r>
            <w:r w:rsidR="00AA5F40">
              <w:rPr>
                <w:noProof/>
                <w:webHidden/>
              </w:rPr>
            </w:r>
            <w:r w:rsidR="00AA5F40">
              <w:rPr>
                <w:noProof/>
                <w:webHidden/>
              </w:rPr>
              <w:fldChar w:fldCharType="separate"/>
            </w:r>
            <w:r w:rsidR="00816CE1">
              <w:rPr>
                <w:noProof/>
                <w:webHidden/>
              </w:rPr>
              <w:t>47</w:t>
            </w:r>
            <w:r w:rsidR="00AA5F40">
              <w:rPr>
                <w:noProof/>
                <w:webHidden/>
              </w:rPr>
              <w:fldChar w:fldCharType="end"/>
            </w:r>
          </w:hyperlink>
        </w:p>
        <w:p w:rsidR="00AA5F40" w:rsidRDefault="005D69D4">
          <w:pPr>
            <w:pStyle w:val="TDC2"/>
            <w:tabs>
              <w:tab w:val="right" w:leader="dot" w:pos="8828"/>
            </w:tabs>
            <w:rPr>
              <w:b w:val="0"/>
              <w:noProof/>
            </w:rPr>
          </w:pPr>
          <w:hyperlink w:anchor="_Toc27127958" w:history="1">
            <w:r w:rsidR="00AA5F40" w:rsidRPr="00184E74">
              <w:rPr>
                <w:rStyle w:val="Hipervnculo"/>
                <w:rFonts w:eastAsia="Times New Roman"/>
                <w:noProof/>
              </w:rPr>
              <w:t>bitacorasevaluaciones</w:t>
            </w:r>
            <w:r w:rsidR="00AA5F40">
              <w:rPr>
                <w:noProof/>
                <w:webHidden/>
              </w:rPr>
              <w:tab/>
            </w:r>
            <w:r w:rsidR="00AA5F40">
              <w:rPr>
                <w:noProof/>
                <w:webHidden/>
              </w:rPr>
              <w:fldChar w:fldCharType="begin"/>
            </w:r>
            <w:r w:rsidR="00AA5F40">
              <w:rPr>
                <w:noProof/>
                <w:webHidden/>
              </w:rPr>
              <w:instrText xml:space="preserve"> PAGEREF _Toc27127958 \h </w:instrText>
            </w:r>
            <w:r w:rsidR="00AA5F40">
              <w:rPr>
                <w:noProof/>
                <w:webHidden/>
              </w:rPr>
            </w:r>
            <w:r w:rsidR="00AA5F40">
              <w:rPr>
                <w:noProof/>
                <w:webHidden/>
              </w:rPr>
              <w:fldChar w:fldCharType="separate"/>
            </w:r>
            <w:r w:rsidR="00816CE1">
              <w:rPr>
                <w:noProof/>
                <w:webHidden/>
              </w:rPr>
              <w:t>47</w:t>
            </w:r>
            <w:r w:rsidR="00AA5F40">
              <w:rPr>
                <w:noProof/>
                <w:webHidden/>
              </w:rPr>
              <w:fldChar w:fldCharType="end"/>
            </w:r>
          </w:hyperlink>
        </w:p>
        <w:p w:rsidR="00AA5F40" w:rsidRDefault="005D69D4">
          <w:pPr>
            <w:pStyle w:val="TDC2"/>
            <w:tabs>
              <w:tab w:val="right" w:leader="dot" w:pos="8828"/>
            </w:tabs>
            <w:rPr>
              <w:b w:val="0"/>
              <w:noProof/>
            </w:rPr>
          </w:pPr>
          <w:hyperlink w:anchor="_Toc27127959"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_Toc27127959 \h </w:instrText>
            </w:r>
            <w:r w:rsidR="00AA5F40">
              <w:rPr>
                <w:noProof/>
                <w:webHidden/>
              </w:rPr>
            </w:r>
            <w:r w:rsidR="00AA5F40">
              <w:rPr>
                <w:noProof/>
                <w:webHidden/>
              </w:rPr>
              <w:fldChar w:fldCharType="separate"/>
            </w:r>
            <w:r w:rsidR="00816CE1">
              <w:rPr>
                <w:noProof/>
                <w:webHidden/>
              </w:rPr>
              <w:t>47</w:t>
            </w:r>
            <w:r w:rsidR="00AA5F40">
              <w:rPr>
                <w:noProof/>
                <w:webHidden/>
              </w:rPr>
              <w:fldChar w:fldCharType="end"/>
            </w:r>
          </w:hyperlink>
        </w:p>
        <w:p w:rsidR="00AA5F40" w:rsidRDefault="005D69D4">
          <w:pPr>
            <w:pStyle w:val="TDC2"/>
            <w:tabs>
              <w:tab w:val="right" w:leader="dot" w:pos="8828"/>
            </w:tabs>
            <w:rPr>
              <w:b w:val="0"/>
              <w:noProof/>
            </w:rPr>
          </w:pPr>
          <w:hyperlink w:anchor="_Toc27127960" w:history="1">
            <w:r w:rsidR="00AA5F40" w:rsidRPr="00184E74">
              <w:rPr>
                <w:rStyle w:val="Hipervnculo"/>
                <w:rFonts w:eastAsia="Times New Roman"/>
                <w:noProof/>
              </w:rPr>
              <w:t>bitacorasfunciones</w:t>
            </w:r>
            <w:r w:rsidR="00AA5F40">
              <w:rPr>
                <w:noProof/>
                <w:webHidden/>
              </w:rPr>
              <w:tab/>
            </w:r>
            <w:r w:rsidR="00AA5F40">
              <w:rPr>
                <w:noProof/>
                <w:webHidden/>
              </w:rPr>
              <w:fldChar w:fldCharType="begin"/>
            </w:r>
            <w:r w:rsidR="00AA5F40">
              <w:rPr>
                <w:noProof/>
                <w:webHidden/>
              </w:rPr>
              <w:instrText xml:space="preserve"> PAGEREF _Toc27127960 \h </w:instrText>
            </w:r>
            <w:r w:rsidR="00AA5F40">
              <w:rPr>
                <w:noProof/>
                <w:webHidden/>
              </w:rPr>
            </w:r>
            <w:r w:rsidR="00AA5F40">
              <w:rPr>
                <w:noProof/>
                <w:webHidden/>
              </w:rPr>
              <w:fldChar w:fldCharType="separate"/>
            </w:r>
            <w:r w:rsidR="00816CE1">
              <w:rPr>
                <w:noProof/>
                <w:webHidden/>
              </w:rPr>
              <w:t>48</w:t>
            </w:r>
            <w:r w:rsidR="00AA5F40">
              <w:rPr>
                <w:noProof/>
                <w:webHidden/>
              </w:rPr>
              <w:fldChar w:fldCharType="end"/>
            </w:r>
          </w:hyperlink>
        </w:p>
        <w:p w:rsidR="00AA5F40" w:rsidRDefault="005D69D4">
          <w:pPr>
            <w:pStyle w:val="TDC2"/>
            <w:tabs>
              <w:tab w:val="right" w:leader="dot" w:pos="8828"/>
            </w:tabs>
            <w:rPr>
              <w:b w:val="0"/>
              <w:noProof/>
            </w:rPr>
          </w:pPr>
          <w:hyperlink w:anchor="_Toc27127961"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_Toc27127961 \h </w:instrText>
            </w:r>
            <w:r w:rsidR="00AA5F40">
              <w:rPr>
                <w:noProof/>
                <w:webHidden/>
              </w:rPr>
            </w:r>
            <w:r w:rsidR="00AA5F40">
              <w:rPr>
                <w:noProof/>
                <w:webHidden/>
              </w:rPr>
              <w:fldChar w:fldCharType="separate"/>
            </w:r>
            <w:r w:rsidR="00816CE1">
              <w:rPr>
                <w:noProof/>
                <w:webHidden/>
              </w:rPr>
              <w:t>48</w:t>
            </w:r>
            <w:r w:rsidR="00AA5F40">
              <w:rPr>
                <w:noProof/>
                <w:webHidden/>
              </w:rPr>
              <w:fldChar w:fldCharType="end"/>
            </w:r>
          </w:hyperlink>
        </w:p>
        <w:p w:rsidR="00AA5F40" w:rsidRDefault="005D69D4">
          <w:pPr>
            <w:pStyle w:val="TDC2"/>
            <w:tabs>
              <w:tab w:val="right" w:leader="dot" w:pos="8828"/>
            </w:tabs>
            <w:rPr>
              <w:b w:val="0"/>
              <w:noProof/>
            </w:rPr>
          </w:pPr>
          <w:hyperlink w:anchor="_Toc27127962" w:history="1">
            <w:r w:rsidR="00AA5F40" w:rsidRPr="00184E74">
              <w:rPr>
                <w:rStyle w:val="Hipervnculo"/>
                <w:rFonts w:eastAsia="Times New Roman"/>
                <w:noProof/>
              </w:rPr>
              <w:t>cargos</w:t>
            </w:r>
            <w:r w:rsidR="00AA5F40">
              <w:rPr>
                <w:noProof/>
                <w:webHidden/>
              </w:rPr>
              <w:tab/>
            </w:r>
            <w:r w:rsidR="00AA5F40">
              <w:rPr>
                <w:noProof/>
                <w:webHidden/>
              </w:rPr>
              <w:fldChar w:fldCharType="begin"/>
            </w:r>
            <w:r w:rsidR="00AA5F40">
              <w:rPr>
                <w:noProof/>
                <w:webHidden/>
              </w:rPr>
              <w:instrText xml:space="preserve"> PAGEREF _Toc27127962 \h </w:instrText>
            </w:r>
            <w:r w:rsidR="00AA5F40">
              <w:rPr>
                <w:noProof/>
                <w:webHidden/>
              </w:rPr>
            </w:r>
            <w:r w:rsidR="00AA5F40">
              <w:rPr>
                <w:noProof/>
                <w:webHidden/>
              </w:rPr>
              <w:fldChar w:fldCharType="separate"/>
            </w:r>
            <w:r w:rsidR="00816CE1">
              <w:rPr>
                <w:noProof/>
                <w:webHidden/>
              </w:rPr>
              <w:t>49</w:t>
            </w:r>
            <w:r w:rsidR="00AA5F40">
              <w:rPr>
                <w:noProof/>
                <w:webHidden/>
              </w:rPr>
              <w:fldChar w:fldCharType="end"/>
            </w:r>
          </w:hyperlink>
        </w:p>
        <w:p w:rsidR="00AA5F40" w:rsidRDefault="005D69D4">
          <w:pPr>
            <w:pStyle w:val="TDC2"/>
            <w:tabs>
              <w:tab w:val="right" w:leader="dot" w:pos="8828"/>
            </w:tabs>
            <w:rPr>
              <w:b w:val="0"/>
              <w:noProof/>
            </w:rPr>
          </w:pPr>
          <w:hyperlink w:anchor="_Toc27127963"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_Toc27127963 \h </w:instrText>
            </w:r>
            <w:r w:rsidR="00AA5F40">
              <w:rPr>
                <w:noProof/>
                <w:webHidden/>
              </w:rPr>
            </w:r>
            <w:r w:rsidR="00AA5F40">
              <w:rPr>
                <w:noProof/>
                <w:webHidden/>
              </w:rPr>
              <w:fldChar w:fldCharType="separate"/>
            </w:r>
            <w:r w:rsidR="00816CE1">
              <w:rPr>
                <w:noProof/>
                <w:webHidden/>
              </w:rPr>
              <w:t>49</w:t>
            </w:r>
            <w:r w:rsidR="00AA5F40">
              <w:rPr>
                <w:noProof/>
                <w:webHidden/>
              </w:rPr>
              <w:fldChar w:fldCharType="end"/>
            </w:r>
          </w:hyperlink>
        </w:p>
        <w:p w:rsidR="00AA5F40" w:rsidRDefault="005D69D4">
          <w:pPr>
            <w:pStyle w:val="TDC2"/>
            <w:tabs>
              <w:tab w:val="right" w:leader="dot" w:pos="8828"/>
            </w:tabs>
            <w:rPr>
              <w:b w:val="0"/>
              <w:noProof/>
            </w:rPr>
          </w:pPr>
          <w:hyperlink w:anchor="_Toc27127964" w:history="1">
            <w:r w:rsidR="00AA5F40" w:rsidRPr="00184E74">
              <w:rPr>
                <w:rStyle w:val="Hipervnculo"/>
                <w:rFonts w:eastAsia="Times New Roman"/>
                <w:noProof/>
              </w:rPr>
              <w:t>criteriosevaluar</w:t>
            </w:r>
            <w:r w:rsidR="00AA5F40">
              <w:rPr>
                <w:noProof/>
                <w:webHidden/>
              </w:rPr>
              <w:tab/>
            </w:r>
            <w:r w:rsidR="00AA5F40">
              <w:rPr>
                <w:noProof/>
                <w:webHidden/>
              </w:rPr>
              <w:fldChar w:fldCharType="begin"/>
            </w:r>
            <w:r w:rsidR="00AA5F40">
              <w:rPr>
                <w:noProof/>
                <w:webHidden/>
              </w:rPr>
              <w:instrText xml:space="preserve"> PAGEREF _Toc27127964 \h </w:instrText>
            </w:r>
            <w:r w:rsidR="00AA5F40">
              <w:rPr>
                <w:noProof/>
                <w:webHidden/>
              </w:rPr>
            </w:r>
            <w:r w:rsidR="00AA5F40">
              <w:rPr>
                <w:noProof/>
                <w:webHidden/>
              </w:rPr>
              <w:fldChar w:fldCharType="separate"/>
            </w:r>
            <w:r w:rsidR="00816CE1">
              <w:rPr>
                <w:noProof/>
                <w:webHidden/>
              </w:rPr>
              <w:t>49</w:t>
            </w:r>
            <w:r w:rsidR="00AA5F40">
              <w:rPr>
                <w:noProof/>
                <w:webHidden/>
              </w:rPr>
              <w:fldChar w:fldCharType="end"/>
            </w:r>
          </w:hyperlink>
        </w:p>
        <w:p w:rsidR="00AA5F40" w:rsidRDefault="005D69D4">
          <w:pPr>
            <w:pStyle w:val="TDC2"/>
            <w:tabs>
              <w:tab w:val="right" w:leader="dot" w:pos="8828"/>
            </w:tabs>
            <w:rPr>
              <w:b w:val="0"/>
              <w:noProof/>
            </w:rPr>
          </w:pPr>
          <w:hyperlink w:anchor="_Toc27127965"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_Toc27127965 \h </w:instrText>
            </w:r>
            <w:r w:rsidR="00AA5F40">
              <w:rPr>
                <w:noProof/>
                <w:webHidden/>
              </w:rPr>
            </w:r>
            <w:r w:rsidR="00AA5F40">
              <w:rPr>
                <w:noProof/>
                <w:webHidden/>
              </w:rPr>
              <w:fldChar w:fldCharType="separate"/>
            </w:r>
            <w:r w:rsidR="00816CE1">
              <w:rPr>
                <w:noProof/>
                <w:webHidden/>
              </w:rPr>
              <w:t>49</w:t>
            </w:r>
            <w:r w:rsidR="00AA5F40">
              <w:rPr>
                <w:noProof/>
                <w:webHidden/>
              </w:rPr>
              <w:fldChar w:fldCharType="end"/>
            </w:r>
          </w:hyperlink>
        </w:p>
        <w:p w:rsidR="00AA5F40" w:rsidRDefault="005D69D4">
          <w:pPr>
            <w:pStyle w:val="TDC2"/>
            <w:tabs>
              <w:tab w:val="right" w:leader="dot" w:pos="8828"/>
            </w:tabs>
            <w:rPr>
              <w:b w:val="0"/>
              <w:noProof/>
            </w:rPr>
          </w:pPr>
          <w:hyperlink w:anchor="_Toc27127966" w:history="1">
            <w:r w:rsidR="00AA5F40" w:rsidRPr="00184E74">
              <w:rPr>
                <w:rStyle w:val="Hipervnculo"/>
                <w:rFonts w:eastAsia="Times New Roman"/>
                <w:noProof/>
              </w:rPr>
              <w:t>empleados</w:t>
            </w:r>
            <w:r w:rsidR="00AA5F40">
              <w:rPr>
                <w:noProof/>
                <w:webHidden/>
              </w:rPr>
              <w:tab/>
            </w:r>
            <w:r w:rsidR="00AA5F40">
              <w:rPr>
                <w:noProof/>
                <w:webHidden/>
              </w:rPr>
              <w:fldChar w:fldCharType="begin"/>
            </w:r>
            <w:r w:rsidR="00AA5F40">
              <w:rPr>
                <w:noProof/>
                <w:webHidden/>
              </w:rPr>
              <w:instrText xml:space="preserve"> PAGEREF _Toc27127966 \h </w:instrText>
            </w:r>
            <w:r w:rsidR="00AA5F40">
              <w:rPr>
                <w:noProof/>
                <w:webHidden/>
              </w:rPr>
            </w:r>
            <w:r w:rsidR="00AA5F40">
              <w:rPr>
                <w:noProof/>
                <w:webHidden/>
              </w:rPr>
              <w:fldChar w:fldCharType="separate"/>
            </w:r>
            <w:r w:rsidR="00816CE1">
              <w:rPr>
                <w:noProof/>
                <w:webHidden/>
              </w:rPr>
              <w:t>50</w:t>
            </w:r>
            <w:r w:rsidR="00AA5F40">
              <w:rPr>
                <w:noProof/>
                <w:webHidden/>
              </w:rPr>
              <w:fldChar w:fldCharType="end"/>
            </w:r>
          </w:hyperlink>
        </w:p>
        <w:p w:rsidR="00AA5F40" w:rsidRDefault="005D69D4">
          <w:pPr>
            <w:pStyle w:val="TDC2"/>
            <w:tabs>
              <w:tab w:val="right" w:leader="dot" w:pos="8828"/>
            </w:tabs>
            <w:rPr>
              <w:b w:val="0"/>
              <w:noProof/>
            </w:rPr>
          </w:pPr>
          <w:hyperlink w:anchor="_Toc27127967"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_Toc27127967 \h </w:instrText>
            </w:r>
            <w:r w:rsidR="00AA5F40">
              <w:rPr>
                <w:noProof/>
                <w:webHidden/>
              </w:rPr>
            </w:r>
            <w:r w:rsidR="00AA5F40">
              <w:rPr>
                <w:noProof/>
                <w:webHidden/>
              </w:rPr>
              <w:fldChar w:fldCharType="separate"/>
            </w:r>
            <w:r w:rsidR="00816CE1">
              <w:rPr>
                <w:noProof/>
                <w:webHidden/>
              </w:rPr>
              <w:t>50</w:t>
            </w:r>
            <w:r w:rsidR="00AA5F40">
              <w:rPr>
                <w:noProof/>
                <w:webHidden/>
              </w:rPr>
              <w:fldChar w:fldCharType="end"/>
            </w:r>
          </w:hyperlink>
        </w:p>
        <w:p w:rsidR="00AA5F40" w:rsidRDefault="005D69D4">
          <w:pPr>
            <w:pStyle w:val="TDC2"/>
            <w:tabs>
              <w:tab w:val="right" w:leader="dot" w:pos="8828"/>
            </w:tabs>
            <w:rPr>
              <w:b w:val="0"/>
              <w:noProof/>
            </w:rPr>
          </w:pPr>
          <w:hyperlink w:anchor="_Toc27127968" w:history="1">
            <w:r w:rsidR="00AA5F40" w:rsidRPr="00184E74">
              <w:rPr>
                <w:rStyle w:val="Hipervnculo"/>
                <w:rFonts w:eastAsia="Times New Roman"/>
                <w:noProof/>
              </w:rPr>
              <w:t>empresas</w:t>
            </w:r>
            <w:r w:rsidR="00AA5F40">
              <w:rPr>
                <w:noProof/>
                <w:webHidden/>
              </w:rPr>
              <w:tab/>
            </w:r>
            <w:r w:rsidR="00AA5F40">
              <w:rPr>
                <w:noProof/>
                <w:webHidden/>
              </w:rPr>
              <w:fldChar w:fldCharType="begin"/>
            </w:r>
            <w:r w:rsidR="00AA5F40">
              <w:rPr>
                <w:noProof/>
                <w:webHidden/>
              </w:rPr>
              <w:instrText xml:space="preserve"> PAGEREF _Toc27127968 \h </w:instrText>
            </w:r>
            <w:r w:rsidR="00AA5F40">
              <w:rPr>
                <w:noProof/>
                <w:webHidden/>
              </w:rPr>
            </w:r>
            <w:r w:rsidR="00AA5F40">
              <w:rPr>
                <w:noProof/>
                <w:webHidden/>
              </w:rPr>
              <w:fldChar w:fldCharType="separate"/>
            </w:r>
            <w:r w:rsidR="00816CE1">
              <w:rPr>
                <w:noProof/>
                <w:webHidden/>
              </w:rPr>
              <w:t>50</w:t>
            </w:r>
            <w:r w:rsidR="00AA5F40">
              <w:rPr>
                <w:noProof/>
                <w:webHidden/>
              </w:rPr>
              <w:fldChar w:fldCharType="end"/>
            </w:r>
          </w:hyperlink>
        </w:p>
        <w:p w:rsidR="00AA5F40" w:rsidRDefault="005D69D4">
          <w:pPr>
            <w:pStyle w:val="TDC2"/>
            <w:tabs>
              <w:tab w:val="right" w:leader="dot" w:pos="8828"/>
            </w:tabs>
            <w:rPr>
              <w:b w:val="0"/>
              <w:noProof/>
            </w:rPr>
          </w:pPr>
          <w:hyperlink w:anchor="_Toc27127969"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_Toc27127969 \h </w:instrText>
            </w:r>
            <w:r w:rsidR="00AA5F40">
              <w:rPr>
                <w:noProof/>
                <w:webHidden/>
              </w:rPr>
            </w:r>
            <w:r w:rsidR="00AA5F40">
              <w:rPr>
                <w:noProof/>
                <w:webHidden/>
              </w:rPr>
              <w:fldChar w:fldCharType="separate"/>
            </w:r>
            <w:r w:rsidR="00816CE1">
              <w:rPr>
                <w:noProof/>
                <w:webHidden/>
              </w:rPr>
              <w:t>51</w:t>
            </w:r>
            <w:r w:rsidR="00AA5F40">
              <w:rPr>
                <w:noProof/>
                <w:webHidden/>
              </w:rPr>
              <w:fldChar w:fldCharType="end"/>
            </w:r>
          </w:hyperlink>
        </w:p>
        <w:p w:rsidR="00AA5F40" w:rsidRDefault="005D69D4">
          <w:pPr>
            <w:pStyle w:val="TDC2"/>
            <w:tabs>
              <w:tab w:val="right" w:leader="dot" w:pos="8828"/>
            </w:tabs>
            <w:rPr>
              <w:b w:val="0"/>
              <w:noProof/>
            </w:rPr>
          </w:pPr>
          <w:hyperlink w:anchor="_Toc27127970" w:history="1">
            <w:r w:rsidR="00AA5F40" w:rsidRPr="00184E74">
              <w:rPr>
                <w:rStyle w:val="Hipervnculo"/>
                <w:rFonts w:eastAsia="Times New Roman"/>
                <w:noProof/>
              </w:rPr>
              <w:t>estudiantes</w:t>
            </w:r>
            <w:r w:rsidR="00AA5F40">
              <w:rPr>
                <w:noProof/>
                <w:webHidden/>
              </w:rPr>
              <w:tab/>
            </w:r>
            <w:r w:rsidR="00AA5F40">
              <w:rPr>
                <w:noProof/>
                <w:webHidden/>
              </w:rPr>
              <w:fldChar w:fldCharType="begin"/>
            </w:r>
            <w:r w:rsidR="00AA5F40">
              <w:rPr>
                <w:noProof/>
                <w:webHidden/>
              </w:rPr>
              <w:instrText xml:space="preserve"> PAGEREF _Toc27127970 \h </w:instrText>
            </w:r>
            <w:r w:rsidR="00AA5F40">
              <w:rPr>
                <w:noProof/>
                <w:webHidden/>
              </w:rPr>
            </w:r>
            <w:r w:rsidR="00AA5F40">
              <w:rPr>
                <w:noProof/>
                <w:webHidden/>
              </w:rPr>
              <w:fldChar w:fldCharType="separate"/>
            </w:r>
            <w:r w:rsidR="00816CE1">
              <w:rPr>
                <w:noProof/>
                <w:webHidden/>
              </w:rPr>
              <w:t>52</w:t>
            </w:r>
            <w:r w:rsidR="00AA5F40">
              <w:rPr>
                <w:noProof/>
                <w:webHidden/>
              </w:rPr>
              <w:fldChar w:fldCharType="end"/>
            </w:r>
          </w:hyperlink>
        </w:p>
        <w:p w:rsidR="00AA5F40" w:rsidRDefault="005D69D4">
          <w:pPr>
            <w:pStyle w:val="TDC2"/>
            <w:tabs>
              <w:tab w:val="right" w:leader="dot" w:pos="8828"/>
            </w:tabs>
            <w:rPr>
              <w:b w:val="0"/>
              <w:noProof/>
            </w:rPr>
          </w:pPr>
          <w:hyperlink w:anchor="_Toc27127971"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_Toc27127971 \h </w:instrText>
            </w:r>
            <w:r w:rsidR="00AA5F40">
              <w:rPr>
                <w:noProof/>
                <w:webHidden/>
              </w:rPr>
            </w:r>
            <w:r w:rsidR="00AA5F40">
              <w:rPr>
                <w:noProof/>
                <w:webHidden/>
              </w:rPr>
              <w:fldChar w:fldCharType="separate"/>
            </w:r>
            <w:r w:rsidR="00816CE1">
              <w:rPr>
                <w:noProof/>
                <w:webHidden/>
              </w:rPr>
              <w:t>52</w:t>
            </w:r>
            <w:r w:rsidR="00AA5F40">
              <w:rPr>
                <w:noProof/>
                <w:webHidden/>
              </w:rPr>
              <w:fldChar w:fldCharType="end"/>
            </w:r>
          </w:hyperlink>
        </w:p>
        <w:p w:rsidR="00AA5F40" w:rsidRDefault="005D69D4">
          <w:pPr>
            <w:pStyle w:val="TDC2"/>
            <w:tabs>
              <w:tab w:val="right" w:leader="dot" w:pos="8828"/>
            </w:tabs>
            <w:rPr>
              <w:b w:val="0"/>
              <w:noProof/>
            </w:rPr>
          </w:pPr>
          <w:hyperlink w:anchor="_Toc27127972" w:history="1">
            <w:r w:rsidR="00AA5F40" w:rsidRPr="00184E74">
              <w:rPr>
                <w:rStyle w:val="Hipervnculo"/>
                <w:rFonts w:eastAsia="Times New Roman"/>
                <w:noProof/>
              </w:rPr>
              <w:t>estudiantesprogramas</w:t>
            </w:r>
            <w:r w:rsidR="00AA5F40">
              <w:rPr>
                <w:noProof/>
                <w:webHidden/>
              </w:rPr>
              <w:tab/>
            </w:r>
            <w:r w:rsidR="00AA5F40">
              <w:rPr>
                <w:noProof/>
                <w:webHidden/>
              </w:rPr>
              <w:fldChar w:fldCharType="begin"/>
            </w:r>
            <w:r w:rsidR="00AA5F40">
              <w:rPr>
                <w:noProof/>
                <w:webHidden/>
              </w:rPr>
              <w:instrText xml:space="preserve"> PAGEREF _Toc27127972 \h </w:instrText>
            </w:r>
            <w:r w:rsidR="00AA5F40">
              <w:rPr>
                <w:noProof/>
                <w:webHidden/>
              </w:rPr>
            </w:r>
            <w:r w:rsidR="00AA5F40">
              <w:rPr>
                <w:noProof/>
                <w:webHidden/>
              </w:rPr>
              <w:fldChar w:fldCharType="separate"/>
            </w:r>
            <w:r w:rsidR="00816CE1">
              <w:rPr>
                <w:noProof/>
                <w:webHidden/>
              </w:rPr>
              <w:t>52</w:t>
            </w:r>
            <w:r w:rsidR="00AA5F40">
              <w:rPr>
                <w:noProof/>
                <w:webHidden/>
              </w:rPr>
              <w:fldChar w:fldCharType="end"/>
            </w:r>
          </w:hyperlink>
        </w:p>
        <w:p w:rsidR="00AA5F40" w:rsidRDefault="005D69D4">
          <w:pPr>
            <w:pStyle w:val="TDC2"/>
            <w:tabs>
              <w:tab w:val="right" w:leader="dot" w:pos="8828"/>
            </w:tabs>
            <w:rPr>
              <w:b w:val="0"/>
              <w:noProof/>
            </w:rPr>
          </w:pPr>
          <w:hyperlink w:anchor="_Toc27127973"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_Toc27127973 \h </w:instrText>
            </w:r>
            <w:r w:rsidR="00AA5F40">
              <w:rPr>
                <w:noProof/>
                <w:webHidden/>
              </w:rPr>
            </w:r>
            <w:r w:rsidR="00AA5F40">
              <w:rPr>
                <w:noProof/>
                <w:webHidden/>
              </w:rPr>
              <w:fldChar w:fldCharType="separate"/>
            </w:r>
            <w:r w:rsidR="00816CE1">
              <w:rPr>
                <w:noProof/>
                <w:webHidden/>
              </w:rPr>
              <w:t>53</w:t>
            </w:r>
            <w:r w:rsidR="00AA5F40">
              <w:rPr>
                <w:noProof/>
                <w:webHidden/>
              </w:rPr>
              <w:fldChar w:fldCharType="end"/>
            </w:r>
          </w:hyperlink>
        </w:p>
        <w:p w:rsidR="00AA5F40" w:rsidRDefault="005D69D4">
          <w:pPr>
            <w:pStyle w:val="TDC2"/>
            <w:tabs>
              <w:tab w:val="right" w:leader="dot" w:pos="8828"/>
            </w:tabs>
            <w:rPr>
              <w:b w:val="0"/>
              <w:noProof/>
            </w:rPr>
          </w:pPr>
          <w:hyperlink w:anchor="_Toc27127974" w:history="1">
            <w:r w:rsidR="00AA5F40" w:rsidRPr="00184E74">
              <w:rPr>
                <w:rStyle w:val="Hipervnculo"/>
                <w:rFonts w:eastAsia="Times New Roman"/>
                <w:noProof/>
              </w:rPr>
              <w:t>evaluaciones</w:t>
            </w:r>
            <w:r w:rsidR="00AA5F40">
              <w:rPr>
                <w:noProof/>
                <w:webHidden/>
              </w:rPr>
              <w:tab/>
            </w:r>
            <w:r w:rsidR="00AA5F40">
              <w:rPr>
                <w:noProof/>
                <w:webHidden/>
              </w:rPr>
              <w:fldChar w:fldCharType="begin"/>
            </w:r>
            <w:r w:rsidR="00AA5F40">
              <w:rPr>
                <w:noProof/>
                <w:webHidden/>
              </w:rPr>
              <w:instrText xml:space="preserve"> PAGEREF _Toc27127974 \h </w:instrText>
            </w:r>
            <w:r w:rsidR="00AA5F40">
              <w:rPr>
                <w:noProof/>
                <w:webHidden/>
              </w:rPr>
            </w:r>
            <w:r w:rsidR="00AA5F40">
              <w:rPr>
                <w:noProof/>
                <w:webHidden/>
              </w:rPr>
              <w:fldChar w:fldCharType="separate"/>
            </w:r>
            <w:r w:rsidR="00816CE1">
              <w:rPr>
                <w:noProof/>
                <w:webHidden/>
              </w:rPr>
              <w:t>53</w:t>
            </w:r>
            <w:r w:rsidR="00AA5F40">
              <w:rPr>
                <w:noProof/>
                <w:webHidden/>
              </w:rPr>
              <w:fldChar w:fldCharType="end"/>
            </w:r>
          </w:hyperlink>
        </w:p>
        <w:p w:rsidR="00AA5F40" w:rsidRDefault="005D69D4">
          <w:pPr>
            <w:pStyle w:val="TDC2"/>
            <w:tabs>
              <w:tab w:val="right" w:leader="dot" w:pos="8828"/>
            </w:tabs>
            <w:rPr>
              <w:b w:val="0"/>
              <w:noProof/>
            </w:rPr>
          </w:pPr>
          <w:hyperlink w:anchor="_Toc27127975"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_Toc27127975 \h </w:instrText>
            </w:r>
            <w:r w:rsidR="00AA5F40">
              <w:rPr>
                <w:noProof/>
                <w:webHidden/>
              </w:rPr>
            </w:r>
            <w:r w:rsidR="00AA5F40">
              <w:rPr>
                <w:noProof/>
                <w:webHidden/>
              </w:rPr>
              <w:fldChar w:fldCharType="separate"/>
            </w:r>
            <w:r w:rsidR="00816CE1">
              <w:rPr>
                <w:noProof/>
                <w:webHidden/>
              </w:rPr>
              <w:t>53</w:t>
            </w:r>
            <w:r w:rsidR="00AA5F40">
              <w:rPr>
                <w:noProof/>
                <w:webHidden/>
              </w:rPr>
              <w:fldChar w:fldCharType="end"/>
            </w:r>
          </w:hyperlink>
        </w:p>
        <w:p w:rsidR="00AA5F40" w:rsidRDefault="005D69D4">
          <w:pPr>
            <w:pStyle w:val="TDC2"/>
            <w:tabs>
              <w:tab w:val="right" w:leader="dot" w:pos="8828"/>
            </w:tabs>
            <w:rPr>
              <w:b w:val="0"/>
              <w:noProof/>
            </w:rPr>
          </w:pPr>
          <w:hyperlink w:anchor="_Toc27127976" w:history="1">
            <w:r w:rsidR="00AA5F40" w:rsidRPr="00184E74">
              <w:rPr>
                <w:rStyle w:val="Hipervnculo"/>
                <w:rFonts w:eastAsia="Times New Roman"/>
                <w:noProof/>
              </w:rPr>
              <w:t>funciones</w:t>
            </w:r>
            <w:r w:rsidR="00AA5F40">
              <w:rPr>
                <w:noProof/>
                <w:webHidden/>
              </w:rPr>
              <w:tab/>
            </w:r>
            <w:r w:rsidR="00AA5F40">
              <w:rPr>
                <w:noProof/>
                <w:webHidden/>
              </w:rPr>
              <w:fldChar w:fldCharType="begin"/>
            </w:r>
            <w:r w:rsidR="00AA5F40">
              <w:rPr>
                <w:noProof/>
                <w:webHidden/>
              </w:rPr>
              <w:instrText xml:space="preserve"> PAGEREF _Toc27127976 \h </w:instrText>
            </w:r>
            <w:r w:rsidR="00AA5F40">
              <w:rPr>
                <w:noProof/>
                <w:webHidden/>
              </w:rPr>
            </w:r>
            <w:r w:rsidR="00AA5F40">
              <w:rPr>
                <w:noProof/>
                <w:webHidden/>
              </w:rPr>
              <w:fldChar w:fldCharType="separate"/>
            </w:r>
            <w:r w:rsidR="00816CE1">
              <w:rPr>
                <w:noProof/>
                <w:webHidden/>
              </w:rPr>
              <w:t>54</w:t>
            </w:r>
            <w:r w:rsidR="00AA5F40">
              <w:rPr>
                <w:noProof/>
                <w:webHidden/>
              </w:rPr>
              <w:fldChar w:fldCharType="end"/>
            </w:r>
          </w:hyperlink>
        </w:p>
        <w:p w:rsidR="00AA5F40" w:rsidRDefault="005D69D4">
          <w:pPr>
            <w:pStyle w:val="TDC2"/>
            <w:tabs>
              <w:tab w:val="right" w:leader="dot" w:pos="8828"/>
            </w:tabs>
            <w:rPr>
              <w:b w:val="0"/>
              <w:noProof/>
            </w:rPr>
          </w:pPr>
          <w:hyperlink w:anchor="_Toc27127977"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_Toc27127977 \h </w:instrText>
            </w:r>
            <w:r w:rsidR="00AA5F40">
              <w:rPr>
                <w:noProof/>
                <w:webHidden/>
              </w:rPr>
            </w:r>
            <w:r w:rsidR="00AA5F40">
              <w:rPr>
                <w:noProof/>
                <w:webHidden/>
              </w:rPr>
              <w:fldChar w:fldCharType="separate"/>
            </w:r>
            <w:r w:rsidR="00816CE1">
              <w:rPr>
                <w:noProof/>
                <w:webHidden/>
              </w:rPr>
              <w:t>54</w:t>
            </w:r>
            <w:r w:rsidR="00AA5F40">
              <w:rPr>
                <w:noProof/>
                <w:webHidden/>
              </w:rPr>
              <w:fldChar w:fldCharType="end"/>
            </w:r>
          </w:hyperlink>
        </w:p>
        <w:p w:rsidR="00AA5F40" w:rsidRDefault="005D69D4">
          <w:pPr>
            <w:pStyle w:val="TDC2"/>
            <w:tabs>
              <w:tab w:val="right" w:leader="dot" w:pos="8828"/>
            </w:tabs>
            <w:rPr>
              <w:b w:val="0"/>
              <w:noProof/>
            </w:rPr>
          </w:pPr>
          <w:hyperlink w:anchor="_Toc27127978" w:history="1">
            <w:r w:rsidR="00AA5F40" w:rsidRPr="00184E74">
              <w:rPr>
                <w:rStyle w:val="Hipervnculo"/>
                <w:rFonts w:eastAsia="Times New Roman"/>
                <w:noProof/>
              </w:rPr>
              <w:t>programas</w:t>
            </w:r>
            <w:r w:rsidR="00AA5F40">
              <w:rPr>
                <w:noProof/>
                <w:webHidden/>
              </w:rPr>
              <w:tab/>
            </w:r>
            <w:r w:rsidR="00AA5F40">
              <w:rPr>
                <w:noProof/>
                <w:webHidden/>
              </w:rPr>
              <w:fldChar w:fldCharType="begin"/>
            </w:r>
            <w:r w:rsidR="00AA5F40">
              <w:rPr>
                <w:noProof/>
                <w:webHidden/>
              </w:rPr>
              <w:instrText xml:space="preserve"> PAGEREF _Toc27127978 \h </w:instrText>
            </w:r>
            <w:r w:rsidR="00AA5F40">
              <w:rPr>
                <w:noProof/>
                <w:webHidden/>
              </w:rPr>
            </w:r>
            <w:r w:rsidR="00AA5F40">
              <w:rPr>
                <w:noProof/>
                <w:webHidden/>
              </w:rPr>
              <w:fldChar w:fldCharType="separate"/>
            </w:r>
            <w:r w:rsidR="00816CE1">
              <w:rPr>
                <w:noProof/>
                <w:webHidden/>
              </w:rPr>
              <w:t>54</w:t>
            </w:r>
            <w:r w:rsidR="00AA5F40">
              <w:rPr>
                <w:noProof/>
                <w:webHidden/>
              </w:rPr>
              <w:fldChar w:fldCharType="end"/>
            </w:r>
          </w:hyperlink>
        </w:p>
        <w:p w:rsidR="00AA5F40" w:rsidRDefault="005D69D4">
          <w:pPr>
            <w:pStyle w:val="TDC2"/>
            <w:tabs>
              <w:tab w:val="right" w:leader="dot" w:pos="8828"/>
            </w:tabs>
            <w:rPr>
              <w:b w:val="0"/>
              <w:noProof/>
            </w:rPr>
          </w:pPr>
          <w:hyperlink w:anchor="_Toc27127979"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_Toc27127979 \h </w:instrText>
            </w:r>
            <w:r w:rsidR="00AA5F40">
              <w:rPr>
                <w:noProof/>
                <w:webHidden/>
              </w:rPr>
            </w:r>
            <w:r w:rsidR="00AA5F40">
              <w:rPr>
                <w:noProof/>
                <w:webHidden/>
              </w:rPr>
              <w:fldChar w:fldCharType="separate"/>
            </w:r>
            <w:r w:rsidR="00816CE1">
              <w:rPr>
                <w:noProof/>
                <w:webHidden/>
              </w:rPr>
              <w:t>55</w:t>
            </w:r>
            <w:r w:rsidR="00AA5F40">
              <w:rPr>
                <w:noProof/>
                <w:webHidden/>
              </w:rPr>
              <w:fldChar w:fldCharType="end"/>
            </w:r>
          </w:hyperlink>
        </w:p>
        <w:p w:rsidR="00AA5F40" w:rsidRDefault="005D69D4">
          <w:pPr>
            <w:pStyle w:val="TDC2"/>
            <w:tabs>
              <w:tab w:val="right" w:leader="dot" w:pos="8828"/>
            </w:tabs>
            <w:rPr>
              <w:b w:val="0"/>
              <w:noProof/>
            </w:rPr>
          </w:pPr>
          <w:hyperlink w:anchor="_Toc27127980" w:history="1">
            <w:r w:rsidR="00AA5F40" w:rsidRPr="00184E74">
              <w:rPr>
                <w:rStyle w:val="Hipervnculo"/>
                <w:rFonts w:eastAsia="Times New Roman"/>
                <w:noProof/>
              </w:rPr>
              <w:t>roles</w:t>
            </w:r>
            <w:r w:rsidR="00AA5F40">
              <w:rPr>
                <w:noProof/>
                <w:webHidden/>
              </w:rPr>
              <w:tab/>
            </w:r>
            <w:r w:rsidR="00AA5F40">
              <w:rPr>
                <w:noProof/>
                <w:webHidden/>
              </w:rPr>
              <w:fldChar w:fldCharType="begin"/>
            </w:r>
            <w:r w:rsidR="00AA5F40">
              <w:rPr>
                <w:noProof/>
                <w:webHidden/>
              </w:rPr>
              <w:instrText xml:space="preserve"> PAGEREF _Toc27127980 \h </w:instrText>
            </w:r>
            <w:r w:rsidR="00AA5F40">
              <w:rPr>
                <w:noProof/>
                <w:webHidden/>
              </w:rPr>
            </w:r>
            <w:r w:rsidR="00AA5F40">
              <w:rPr>
                <w:noProof/>
                <w:webHidden/>
              </w:rPr>
              <w:fldChar w:fldCharType="separate"/>
            </w:r>
            <w:r w:rsidR="00816CE1">
              <w:rPr>
                <w:noProof/>
                <w:webHidden/>
              </w:rPr>
              <w:t>55</w:t>
            </w:r>
            <w:r w:rsidR="00AA5F40">
              <w:rPr>
                <w:noProof/>
                <w:webHidden/>
              </w:rPr>
              <w:fldChar w:fldCharType="end"/>
            </w:r>
          </w:hyperlink>
        </w:p>
        <w:p w:rsidR="00AA5F40" w:rsidRDefault="005D69D4">
          <w:pPr>
            <w:pStyle w:val="TDC2"/>
            <w:tabs>
              <w:tab w:val="right" w:leader="dot" w:pos="8828"/>
            </w:tabs>
            <w:rPr>
              <w:b w:val="0"/>
              <w:noProof/>
            </w:rPr>
          </w:pPr>
          <w:hyperlink w:anchor="_Toc27127981"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_Toc27127981 \h </w:instrText>
            </w:r>
            <w:r w:rsidR="00AA5F40">
              <w:rPr>
                <w:noProof/>
                <w:webHidden/>
              </w:rPr>
            </w:r>
            <w:r w:rsidR="00AA5F40">
              <w:rPr>
                <w:noProof/>
                <w:webHidden/>
              </w:rPr>
              <w:fldChar w:fldCharType="separate"/>
            </w:r>
            <w:r w:rsidR="00816CE1">
              <w:rPr>
                <w:noProof/>
                <w:webHidden/>
              </w:rPr>
              <w:t>55</w:t>
            </w:r>
            <w:r w:rsidR="00AA5F40">
              <w:rPr>
                <w:noProof/>
                <w:webHidden/>
              </w:rPr>
              <w:fldChar w:fldCharType="end"/>
            </w:r>
          </w:hyperlink>
        </w:p>
        <w:p w:rsidR="00AA5F40" w:rsidRDefault="005D69D4">
          <w:pPr>
            <w:pStyle w:val="TDC2"/>
            <w:tabs>
              <w:tab w:val="right" w:leader="dot" w:pos="8828"/>
            </w:tabs>
            <w:rPr>
              <w:b w:val="0"/>
              <w:noProof/>
            </w:rPr>
          </w:pPr>
          <w:hyperlink w:anchor="_Toc27127982" w:history="1">
            <w:r w:rsidR="00AA5F40" w:rsidRPr="00184E74">
              <w:rPr>
                <w:rStyle w:val="Hipervnculo"/>
                <w:noProof/>
              </w:rPr>
              <w:t>tiposdocumento</w:t>
            </w:r>
            <w:r w:rsidR="00AA5F40">
              <w:rPr>
                <w:noProof/>
                <w:webHidden/>
              </w:rPr>
              <w:tab/>
            </w:r>
            <w:r w:rsidR="00AA5F40">
              <w:rPr>
                <w:noProof/>
                <w:webHidden/>
              </w:rPr>
              <w:fldChar w:fldCharType="begin"/>
            </w:r>
            <w:r w:rsidR="00AA5F40">
              <w:rPr>
                <w:noProof/>
                <w:webHidden/>
              </w:rPr>
              <w:instrText xml:space="preserve"> PAGEREF _Toc27127982 \h </w:instrText>
            </w:r>
            <w:r w:rsidR="00AA5F40">
              <w:rPr>
                <w:noProof/>
                <w:webHidden/>
              </w:rPr>
            </w:r>
            <w:r w:rsidR="00AA5F40">
              <w:rPr>
                <w:noProof/>
                <w:webHidden/>
              </w:rPr>
              <w:fldChar w:fldCharType="separate"/>
            </w:r>
            <w:r w:rsidR="00816CE1">
              <w:rPr>
                <w:noProof/>
                <w:webHidden/>
              </w:rPr>
              <w:t>55</w:t>
            </w:r>
            <w:r w:rsidR="00AA5F40">
              <w:rPr>
                <w:noProof/>
                <w:webHidden/>
              </w:rPr>
              <w:fldChar w:fldCharType="end"/>
            </w:r>
          </w:hyperlink>
        </w:p>
        <w:p w:rsidR="00AA5F40" w:rsidRDefault="005D69D4">
          <w:pPr>
            <w:pStyle w:val="TDC2"/>
            <w:tabs>
              <w:tab w:val="right" w:leader="dot" w:pos="8828"/>
            </w:tabs>
            <w:rPr>
              <w:b w:val="0"/>
              <w:noProof/>
            </w:rPr>
          </w:pPr>
          <w:hyperlink w:anchor="_Toc27127983" w:history="1">
            <w:r w:rsidR="00AA5F40" w:rsidRPr="00184E74">
              <w:rPr>
                <w:rStyle w:val="Hipervnculo"/>
                <w:noProof/>
              </w:rPr>
              <w:t>Índices</w:t>
            </w:r>
            <w:r w:rsidR="00AA5F40">
              <w:rPr>
                <w:noProof/>
                <w:webHidden/>
              </w:rPr>
              <w:tab/>
            </w:r>
            <w:r w:rsidR="00AA5F40">
              <w:rPr>
                <w:noProof/>
                <w:webHidden/>
              </w:rPr>
              <w:fldChar w:fldCharType="begin"/>
            </w:r>
            <w:r w:rsidR="00AA5F40">
              <w:rPr>
                <w:noProof/>
                <w:webHidden/>
              </w:rPr>
              <w:instrText xml:space="preserve"> PAGEREF _Toc27127983 \h </w:instrText>
            </w:r>
            <w:r w:rsidR="00AA5F40">
              <w:rPr>
                <w:noProof/>
                <w:webHidden/>
              </w:rPr>
            </w:r>
            <w:r w:rsidR="00AA5F40">
              <w:rPr>
                <w:noProof/>
                <w:webHidden/>
              </w:rPr>
              <w:fldChar w:fldCharType="separate"/>
            </w:r>
            <w:r w:rsidR="00816CE1">
              <w:rPr>
                <w:noProof/>
                <w:webHidden/>
              </w:rPr>
              <w:t>55</w:t>
            </w:r>
            <w:r w:rsidR="00AA5F40">
              <w:rPr>
                <w:noProof/>
                <w:webHidden/>
              </w:rPr>
              <w:fldChar w:fldCharType="end"/>
            </w:r>
          </w:hyperlink>
        </w:p>
        <w:p w:rsidR="00AA5F40" w:rsidRDefault="005D69D4">
          <w:pPr>
            <w:pStyle w:val="TDC2"/>
            <w:tabs>
              <w:tab w:val="right" w:leader="dot" w:pos="8828"/>
            </w:tabs>
            <w:rPr>
              <w:b w:val="0"/>
              <w:noProof/>
            </w:rPr>
          </w:pPr>
          <w:hyperlink w:anchor="_Toc27127984" w:history="1">
            <w:r w:rsidR="00AA5F40" w:rsidRPr="00184E74">
              <w:rPr>
                <w:rStyle w:val="Hipervnculo"/>
                <w:rFonts w:eastAsia="Times New Roman"/>
                <w:noProof/>
              </w:rPr>
              <w:t>usuarioestudiantes</w:t>
            </w:r>
            <w:r w:rsidR="00AA5F40">
              <w:rPr>
                <w:noProof/>
                <w:webHidden/>
              </w:rPr>
              <w:tab/>
            </w:r>
            <w:r w:rsidR="00AA5F40">
              <w:rPr>
                <w:noProof/>
                <w:webHidden/>
              </w:rPr>
              <w:fldChar w:fldCharType="begin"/>
            </w:r>
            <w:r w:rsidR="00AA5F40">
              <w:rPr>
                <w:noProof/>
                <w:webHidden/>
              </w:rPr>
              <w:instrText xml:space="preserve"> PAGEREF _Toc27127984 \h </w:instrText>
            </w:r>
            <w:r w:rsidR="00AA5F40">
              <w:rPr>
                <w:noProof/>
                <w:webHidden/>
              </w:rPr>
            </w:r>
            <w:r w:rsidR="00AA5F40">
              <w:rPr>
                <w:noProof/>
                <w:webHidden/>
              </w:rPr>
              <w:fldChar w:fldCharType="separate"/>
            </w:r>
            <w:r w:rsidR="00816CE1">
              <w:rPr>
                <w:noProof/>
                <w:webHidden/>
              </w:rPr>
              <w:t>56</w:t>
            </w:r>
            <w:r w:rsidR="00AA5F40">
              <w:rPr>
                <w:noProof/>
                <w:webHidden/>
              </w:rPr>
              <w:fldChar w:fldCharType="end"/>
            </w:r>
          </w:hyperlink>
        </w:p>
        <w:p w:rsidR="00AA5F40" w:rsidRDefault="005D69D4">
          <w:pPr>
            <w:pStyle w:val="TDC2"/>
            <w:tabs>
              <w:tab w:val="right" w:leader="dot" w:pos="8828"/>
            </w:tabs>
            <w:rPr>
              <w:b w:val="0"/>
              <w:noProof/>
            </w:rPr>
          </w:pPr>
          <w:hyperlink w:anchor="_Toc27127985" w:history="1">
            <w:r w:rsidR="00AA5F40" w:rsidRPr="00184E74">
              <w:rPr>
                <w:rStyle w:val="Hipervnculo"/>
                <w:rFonts w:eastAsia="Times New Roman"/>
                <w:noProof/>
              </w:rPr>
              <w:t>Índices</w:t>
            </w:r>
            <w:r w:rsidR="00AA5F40">
              <w:rPr>
                <w:noProof/>
                <w:webHidden/>
              </w:rPr>
              <w:tab/>
            </w:r>
            <w:r w:rsidR="00AA5F40">
              <w:rPr>
                <w:noProof/>
                <w:webHidden/>
              </w:rPr>
              <w:fldChar w:fldCharType="begin"/>
            </w:r>
            <w:r w:rsidR="00AA5F40">
              <w:rPr>
                <w:noProof/>
                <w:webHidden/>
              </w:rPr>
              <w:instrText xml:space="preserve"> PAGEREF _Toc27127985 \h </w:instrText>
            </w:r>
            <w:r w:rsidR="00AA5F40">
              <w:rPr>
                <w:noProof/>
                <w:webHidden/>
              </w:rPr>
            </w:r>
            <w:r w:rsidR="00AA5F40">
              <w:rPr>
                <w:noProof/>
                <w:webHidden/>
              </w:rPr>
              <w:fldChar w:fldCharType="separate"/>
            </w:r>
            <w:r w:rsidR="00816CE1">
              <w:rPr>
                <w:noProof/>
                <w:webHidden/>
              </w:rPr>
              <w:t>56</w:t>
            </w:r>
            <w:r w:rsidR="00AA5F40">
              <w:rPr>
                <w:noProof/>
                <w:webHidden/>
              </w:rPr>
              <w:fldChar w:fldCharType="end"/>
            </w:r>
          </w:hyperlink>
        </w:p>
        <w:p w:rsidR="00AA5F40" w:rsidRDefault="005D69D4">
          <w:pPr>
            <w:pStyle w:val="TDC2"/>
            <w:tabs>
              <w:tab w:val="right" w:leader="dot" w:pos="8828"/>
            </w:tabs>
            <w:rPr>
              <w:b w:val="0"/>
              <w:noProof/>
            </w:rPr>
          </w:pPr>
          <w:hyperlink w:anchor="_Toc27127986" w:history="1">
            <w:r w:rsidR="00AA5F40" w:rsidRPr="00184E74">
              <w:rPr>
                <w:rStyle w:val="Hipervnculo"/>
                <w:rFonts w:eastAsia="Times New Roman"/>
                <w:noProof/>
              </w:rPr>
              <w:t>usuarios</w:t>
            </w:r>
            <w:r w:rsidR="00AA5F40">
              <w:rPr>
                <w:noProof/>
                <w:webHidden/>
              </w:rPr>
              <w:tab/>
            </w:r>
            <w:r w:rsidR="00AA5F40">
              <w:rPr>
                <w:noProof/>
                <w:webHidden/>
              </w:rPr>
              <w:fldChar w:fldCharType="begin"/>
            </w:r>
            <w:r w:rsidR="00AA5F40">
              <w:rPr>
                <w:noProof/>
                <w:webHidden/>
              </w:rPr>
              <w:instrText xml:space="preserve"> PAGEREF _Toc27127986 \h </w:instrText>
            </w:r>
            <w:r w:rsidR="00AA5F40">
              <w:rPr>
                <w:noProof/>
                <w:webHidden/>
              </w:rPr>
            </w:r>
            <w:r w:rsidR="00AA5F40">
              <w:rPr>
                <w:noProof/>
                <w:webHidden/>
              </w:rPr>
              <w:fldChar w:fldCharType="separate"/>
            </w:r>
            <w:r w:rsidR="00816CE1">
              <w:rPr>
                <w:noProof/>
                <w:webHidden/>
              </w:rPr>
              <w:t>56</w:t>
            </w:r>
            <w:r w:rsidR="00AA5F40">
              <w:rPr>
                <w:noProof/>
                <w:webHidden/>
              </w:rPr>
              <w:fldChar w:fldCharType="end"/>
            </w:r>
          </w:hyperlink>
        </w:p>
        <w:p w:rsidR="00AA5F40" w:rsidRDefault="005D69D4">
          <w:pPr>
            <w:pStyle w:val="TDC3"/>
            <w:tabs>
              <w:tab w:val="right" w:leader="dot" w:pos="8828"/>
            </w:tabs>
            <w:rPr>
              <w:b w:val="0"/>
              <w:noProof/>
            </w:rPr>
          </w:pPr>
          <w:hyperlink w:anchor="_Toc27127987" w:history="1">
            <w:r w:rsidR="00AA5F40" w:rsidRPr="00184E74">
              <w:rPr>
                <w:rStyle w:val="Hipervnculo"/>
                <w:rFonts w:ascii="Times New Roman" w:eastAsia="Times New Roman" w:hAnsi="Times New Roman" w:cs="Times New Roman"/>
                <w:bCs/>
                <w:noProof/>
              </w:rPr>
              <w:t>Índices</w:t>
            </w:r>
            <w:r w:rsidR="00AA5F40">
              <w:rPr>
                <w:noProof/>
                <w:webHidden/>
              </w:rPr>
              <w:tab/>
            </w:r>
            <w:r w:rsidR="00AA5F40">
              <w:rPr>
                <w:noProof/>
                <w:webHidden/>
              </w:rPr>
              <w:fldChar w:fldCharType="begin"/>
            </w:r>
            <w:r w:rsidR="00AA5F40">
              <w:rPr>
                <w:noProof/>
                <w:webHidden/>
              </w:rPr>
              <w:instrText xml:space="preserve"> PAGEREF _Toc27127987 \h </w:instrText>
            </w:r>
            <w:r w:rsidR="00AA5F40">
              <w:rPr>
                <w:noProof/>
                <w:webHidden/>
              </w:rPr>
            </w:r>
            <w:r w:rsidR="00AA5F40">
              <w:rPr>
                <w:noProof/>
                <w:webHidden/>
              </w:rPr>
              <w:fldChar w:fldCharType="separate"/>
            </w:r>
            <w:r w:rsidR="00816CE1">
              <w:rPr>
                <w:noProof/>
                <w:webHidden/>
              </w:rPr>
              <w:t>57</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88" w:history="1">
            <w:r w:rsidR="00AA5F40" w:rsidRPr="00184E74">
              <w:rPr>
                <w:rStyle w:val="Hipervnculo"/>
                <w:noProof/>
              </w:rPr>
              <w:t>DISEÑO DE LA ARQUITECTURA</w:t>
            </w:r>
            <w:r w:rsidR="00AA5F40">
              <w:rPr>
                <w:noProof/>
                <w:webHidden/>
              </w:rPr>
              <w:tab/>
            </w:r>
            <w:r w:rsidR="00AA5F40">
              <w:rPr>
                <w:noProof/>
                <w:webHidden/>
              </w:rPr>
              <w:fldChar w:fldCharType="begin"/>
            </w:r>
            <w:r w:rsidR="00AA5F40">
              <w:rPr>
                <w:noProof/>
                <w:webHidden/>
              </w:rPr>
              <w:instrText xml:space="preserve"> PAGEREF _Toc27127988 \h </w:instrText>
            </w:r>
            <w:r w:rsidR="00AA5F40">
              <w:rPr>
                <w:noProof/>
                <w:webHidden/>
              </w:rPr>
            </w:r>
            <w:r w:rsidR="00AA5F40">
              <w:rPr>
                <w:noProof/>
                <w:webHidden/>
              </w:rPr>
              <w:fldChar w:fldCharType="separate"/>
            </w:r>
            <w:r w:rsidR="00816CE1">
              <w:rPr>
                <w:noProof/>
                <w:webHidden/>
              </w:rPr>
              <w:t>58</w:t>
            </w:r>
            <w:r w:rsidR="00AA5F40">
              <w:rPr>
                <w:noProof/>
                <w:webHidden/>
              </w:rPr>
              <w:fldChar w:fldCharType="end"/>
            </w:r>
          </w:hyperlink>
        </w:p>
        <w:p w:rsidR="00AA5F40" w:rsidRDefault="005D69D4">
          <w:pPr>
            <w:pStyle w:val="TDC2"/>
            <w:tabs>
              <w:tab w:val="right" w:leader="dot" w:pos="8828"/>
            </w:tabs>
            <w:rPr>
              <w:b w:val="0"/>
              <w:noProof/>
            </w:rPr>
          </w:pPr>
          <w:hyperlink w:anchor="_Toc27127989" w:history="1">
            <w:r w:rsidR="00AA5F40" w:rsidRPr="00184E74">
              <w:rPr>
                <w:rStyle w:val="Hipervnculo"/>
                <w:noProof/>
              </w:rPr>
              <w:t>Ilustración de Arquitectura</w:t>
            </w:r>
            <w:r w:rsidR="00AA5F40">
              <w:rPr>
                <w:noProof/>
                <w:webHidden/>
              </w:rPr>
              <w:tab/>
            </w:r>
            <w:r w:rsidR="00AA5F40">
              <w:rPr>
                <w:noProof/>
                <w:webHidden/>
              </w:rPr>
              <w:fldChar w:fldCharType="begin"/>
            </w:r>
            <w:r w:rsidR="00AA5F40">
              <w:rPr>
                <w:noProof/>
                <w:webHidden/>
              </w:rPr>
              <w:instrText xml:space="preserve"> PAGEREF _Toc27127989 \h </w:instrText>
            </w:r>
            <w:r w:rsidR="00AA5F40">
              <w:rPr>
                <w:noProof/>
                <w:webHidden/>
              </w:rPr>
            </w:r>
            <w:r w:rsidR="00AA5F40">
              <w:rPr>
                <w:noProof/>
                <w:webHidden/>
              </w:rPr>
              <w:fldChar w:fldCharType="separate"/>
            </w:r>
            <w:r w:rsidR="00816CE1">
              <w:rPr>
                <w:noProof/>
                <w:webHidden/>
              </w:rPr>
              <w:t>59</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90" w:history="1">
            <w:r w:rsidR="00AA5F40" w:rsidRPr="00184E74">
              <w:rPr>
                <w:rStyle w:val="Hipervnculo"/>
                <w:noProof/>
              </w:rPr>
              <w:t>MODELS (MODELO)</w:t>
            </w:r>
            <w:r w:rsidR="00AA5F40">
              <w:rPr>
                <w:noProof/>
                <w:webHidden/>
              </w:rPr>
              <w:tab/>
            </w:r>
            <w:r w:rsidR="00AA5F40">
              <w:rPr>
                <w:noProof/>
                <w:webHidden/>
              </w:rPr>
              <w:fldChar w:fldCharType="begin"/>
            </w:r>
            <w:r w:rsidR="00AA5F40">
              <w:rPr>
                <w:noProof/>
                <w:webHidden/>
              </w:rPr>
              <w:instrText xml:space="preserve"> PAGEREF _Toc27127990 \h </w:instrText>
            </w:r>
            <w:r w:rsidR="00AA5F40">
              <w:rPr>
                <w:noProof/>
                <w:webHidden/>
              </w:rPr>
            </w:r>
            <w:r w:rsidR="00AA5F40">
              <w:rPr>
                <w:noProof/>
                <w:webHidden/>
              </w:rPr>
              <w:fldChar w:fldCharType="separate"/>
            </w:r>
            <w:r w:rsidR="00816CE1">
              <w:rPr>
                <w:noProof/>
                <w:webHidden/>
              </w:rPr>
              <w:t>68</w:t>
            </w:r>
            <w:r w:rsidR="00AA5F40">
              <w:rPr>
                <w:noProof/>
                <w:webHidden/>
              </w:rPr>
              <w:fldChar w:fldCharType="end"/>
            </w:r>
          </w:hyperlink>
        </w:p>
        <w:p w:rsidR="00AA5F40" w:rsidRDefault="005D69D4">
          <w:pPr>
            <w:pStyle w:val="TDC2"/>
            <w:tabs>
              <w:tab w:val="right" w:leader="dot" w:pos="8828"/>
            </w:tabs>
            <w:rPr>
              <w:b w:val="0"/>
              <w:noProof/>
            </w:rPr>
          </w:pPr>
          <w:hyperlink w:anchor="_Toc27127991" w:history="1">
            <w:r w:rsidR="00AA5F40" w:rsidRPr="00184E74">
              <w:rPr>
                <w:rStyle w:val="Hipervnculo"/>
                <w:noProof/>
              </w:rPr>
              <w:t>Ilustración Modelo</w:t>
            </w:r>
            <w:r w:rsidR="00AA5F40">
              <w:rPr>
                <w:noProof/>
                <w:webHidden/>
              </w:rPr>
              <w:tab/>
            </w:r>
            <w:r w:rsidR="00AA5F40">
              <w:rPr>
                <w:noProof/>
                <w:webHidden/>
              </w:rPr>
              <w:fldChar w:fldCharType="begin"/>
            </w:r>
            <w:r w:rsidR="00AA5F40">
              <w:rPr>
                <w:noProof/>
                <w:webHidden/>
              </w:rPr>
              <w:instrText xml:space="preserve"> PAGEREF _Toc27127991 \h </w:instrText>
            </w:r>
            <w:r w:rsidR="00AA5F40">
              <w:rPr>
                <w:noProof/>
                <w:webHidden/>
              </w:rPr>
            </w:r>
            <w:r w:rsidR="00AA5F40">
              <w:rPr>
                <w:noProof/>
                <w:webHidden/>
              </w:rPr>
              <w:fldChar w:fldCharType="separate"/>
            </w:r>
            <w:r w:rsidR="00816CE1">
              <w:rPr>
                <w:noProof/>
                <w:webHidden/>
              </w:rPr>
              <w:t>68</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92" w:history="1">
            <w:r w:rsidR="00AA5F40" w:rsidRPr="00184E74">
              <w:rPr>
                <w:rStyle w:val="Hipervnculo"/>
                <w:noProof/>
              </w:rPr>
              <w:t>CONTROLLERS (CONTROLADOR)</w:t>
            </w:r>
            <w:r w:rsidR="00AA5F40">
              <w:rPr>
                <w:noProof/>
                <w:webHidden/>
              </w:rPr>
              <w:tab/>
            </w:r>
            <w:r w:rsidR="00AA5F40">
              <w:rPr>
                <w:noProof/>
                <w:webHidden/>
              </w:rPr>
              <w:fldChar w:fldCharType="begin"/>
            </w:r>
            <w:r w:rsidR="00AA5F40">
              <w:rPr>
                <w:noProof/>
                <w:webHidden/>
              </w:rPr>
              <w:instrText xml:space="preserve"> PAGEREF _Toc27127992 \h </w:instrText>
            </w:r>
            <w:r w:rsidR="00AA5F40">
              <w:rPr>
                <w:noProof/>
                <w:webHidden/>
              </w:rPr>
            </w:r>
            <w:r w:rsidR="00AA5F40">
              <w:rPr>
                <w:noProof/>
                <w:webHidden/>
              </w:rPr>
              <w:fldChar w:fldCharType="separate"/>
            </w:r>
            <w:r w:rsidR="00816CE1">
              <w:rPr>
                <w:noProof/>
                <w:webHidden/>
              </w:rPr>
              <w:t>69</w:t>
            </w:r>
            <w:r w:rsidR="00AA5F40">
              <w:rPr>
                <w:noProof/>
                <w:webHidden/>
              </w:rPr>
              <w:fldChar w:fldCharType="end"/>
            </w:r>
          </w:hyperlink>
        </w:p>
        <w:p w:rsidR="00AA5F40" w:rsidRDefault="005D69D4">
          <w:pPr>
            <w:pStyle w:val="TDC2"/>
            <w:tabs>
              <w:tab w:val="right" w:leader="dot" w:pos="8828"/>
            </w:tabs>
            <w:rPr>
              <w:b w:val="0"/>
              <w:noProof/>
            </w:rPr>
          </w:pPr>
          <w:hyperlink w:anchor="_Toc27127993" w:history="1">
            <w:r w:rsidR="00AA5F40" w:rsidRPr="00184E74">
              <w:rPr>
                <w:rStyle w:val="Hipervnculo"/>
                <w:noProof/>
              </w:rPr>
              <w:t>Ilustración Controlador</w:t>
            </w:r>
            <w:r w:rsidR="00AA5F40">
              <w:rPr>
                <w:noProof/>
                <w:webHidden/>
              </w:rPr>
              <w:tab/>
            </w:r>
            <w:r w:rsidR="00AA5F40">
              <w:rPr>
                <w:noProof/>
                <w:webHidden/>
              </w:rPr>
              <w:fldChar w:fldCharType="begin"/>
            </w:r>
            <w:r w:rsidR="00AA5F40">
              <w:rPr>
                <w:noProof/>
                <w:webHidden/>
              </w:rPr>
              <w:instrText xml:space="preserve"> PAGEREF _Toc27127993 \h </w:instrText>
            </w:r>
            <w:r w:rsidR="00AA5F40">
              <w:rPr>
                <w:noProof/>
                <w:webHidden/>
              </w:rPr>
            </w:r>
            <w:r w:rsidR="00AA5F40">
              <w:rPr>
                <w:noProof/>
                <w:webHidden/>
              </w:rPr>
              <w:fldChar w:fldCharType="separate"/>
            </w:r>
            <w:r w:rsidR="00816CE1">
              <w:rPr>
                <w:noProof/>
                <w:webHidden/>
              </w:rPr>
              <w:t>69</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94" w:history="1">
            <w:r w:rsidR="00AA5F40" w:rsidRPr="00184E74">
              <w:rPr>
                <w:rStyle w:val="Hipervnculo"/>
                <w:noProof/>
              </w:rPr>
              <w:t>VIEWS (VISTAS)</w:t>
            </w:r>
            <w:r w:rsidR="00AA5F40">
              <w:rPr>
                <w:noProof/>
                <w:webHidden/>
              </w:rPr>
              <w:tab/>
            </w:r>
            <w:r w:rsidR="00AA5F40">
              <w:rPr>
                <w:noProof/>
                <w:webHidden/>
              </w:rPr>
              <w:fldChar w:fldCharType="begin"/>
            </w:r>
            <w:r w:rsidR="00AA5F40">
              <w:rPr>
                <w:noProof/>
                <w:webHidden/>
              </w:rPr>
              <w:instrText xml:space="preserve"> PAGEREF _Toc27127994 \h </w:instrText>
            </w:r>
            <w:r w:rsidR="00AA5F40">
              <w:rPr>
                <w:noProof/>
                <w:webHidden/>
              </w:rPr>
            </w:r>
            <w:r w:rsidR="00AA5F40">
              <w:rPr>
                <w:noProof/>
                <w:webHidden/>
              </w:rPr>
              <w:fldChar w:fldCharType="separate"/>
            </w:r>
            <w:r w:rsidR="00816CE1">
              <w:rPr>
                <w:noProof/>
                <w:webHidden/>
              </w:rPr>
              <w:t>70</w:t>
            </w:r>
            <w:r w:rsidR="00AA5F40">
              <w:rPr>
                <w:noProof/>
                <w:webHidden/>
              </w:rPr>
              <w:fldChar w:fldCharType="end"/>
            </w:r>
          </w:hyperlink>
        </w:p>
        <w:p w:rsidR="00AA5F40" w:rsidRDefault="005D69D4">
          <w:pPr>
            <w:pStyle w:val="TDC2"/>
            <w:tabs>
              <w:tab w:val="right" w:leader="dot" w:pos="8828"/>
            </w:tabs>
            <w:rPr>
              <w:b w:val="0"/>
              <w:noProof/>
            </w:rPr>
          </w:pPr>
          <w:hyperlink w:anchor="_Toc27127995" w:history="1">
            <w:r w:rsidR="00AA5F40" w:rsidRPr="00184E74">
              <w:rPr>
                <w:rStyle w:val="Hipervnculo"/>
                <w:noProof/>
              </w:rPr>
              <w:t>Ilustración Vistas</w:t>
            </w:r>
            <w:r w:rsidR="00AA5F40">
              <w:rPr>
                <w:noProof/>
                <w:webHidden/>
              </w:rPr>
              <w:tab/>
            </w:r>
            <w:r w:rsidR="00AA5F40">
              <w:rPr>
                <w:noProof/>
                <w:webHidden/>
              </w:rPr>
              <w:fldChar w:fldCharType="begin"/>
            </w:r>
            <w:r w:rsidR="00AA5F40">
              <w:rPr>
                <w:noProof/>
                <w:webHidden/>
              </w:rPr>
              <w:instrText xml:space="preserve"> PAGEREF _Toc27127995 \h </w:instrText>
            </w:r>
            <w:r w:rsidR="00AA5F40">
              <w:rPr>
                <w:noProof/>
                <w:webHidden/>
              </w:rPr>
            </w:r>
            <w:r w:rsidR="00AA5F40">
              <w:rPr>
                <w:noProof/>
                <w:webHidden/>
              </w:rPr>
              <w:fldChar w:fldCharType="separate"/>
            </w:r>
            <w:r w:rsidR="00816CE1">
              <w:rPr>
                <w:noProof/>
                <w:webHidden/>
              </w:rPr>
              <w:t>70</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7996" w:history="1">
            <w:r w:rsidR="00AA5F40" w:rsidRPr="00184E74">
              <w:rPr>
                <w:rStyle w:val="Hipervnculo"/>
                <w:noProof/>
              </w:rPr>
              <w:t>DISEÑO DEL FRONT-END</w:t>
            </w:r>
            <w:r w:rsidR="00AA5F40">
              <w:rPr>
                <w:noProof/>
                <w:webHidden/>
              </w:rPr>
              <w:tab/>
            </w:r>
            <w:r w:rsidR="00AA5F40">
              <w:rPr>
                <w:noProof/>
                <w:webHidden/>
              </w:rPr>
              <w:fldChar w:fldCharType="begin"/>
            </w:r>
            <w:r w:rsidR="00AA5F40">
              <w:rPr>
                <w:noProof/>
                <w:webHidden/>
              </w:rPr>
              <w:instrText xml:space="preserve"> PAGEREF _Toc27127996 \h </w:instrText>
            </w:r>
            <w:r w:rsidR="00AA5F40">
              <w:rPr>
                <w:noProof/>
                <w:webHidden/>
              </w:rPr>
            </w:r>
            <w:r w:rsidR="00AA5F40">
              <w:rPr>
                <w:noProof/>
                <w:webHidden/>
              </w:rPr>
              <w:fldChar w:fldCharType="separate"/>
            </w:r>
            <w:r w:rsidR="00816CE1">
              <w:rPr>
                <w:noProof/>
                <w:webHidden/>
              </w:rPr>
              <w:t>71</w:t>
            </w:r>
            <w:r w:rsidR="00AA5F40">
              <w:rPr>
                <w:noProof/>
                <w:webHidden/>
              </w:rPr>
              <w:fldChar w:fldCharType="end"/>
            </w:r>
          </w:hyperlink>
        </w:p>
        <w:p w:rsidR="00AA5F40" w:rsidRDefault="005D69D4">
          <w:pPr>
            <w:pStyle w:val="TDC2"/>
            <w:tabs>
              <w:tab w:val="right" w:leader="dot" w:pos="8828"/>
            </w:tabs>
            <w:rPr>
              <w:b w:val="0"/>
              <w:noProof/>
            </w:rPr>
          </w:pPr>
          <w:hyperlink w:anchor="_Toc27127997" w:history="1">
            <w:r w:rsidR="00AA5F40" w:rsidRPr="00184E74">
              <w:rPr>
                <w:rStyle w:val="Hipervnculo"/>
                <w:noProof/>
              </w:rPr>
              <w:t>HTML5</w:t>
            </w:r>
            <w:r w:rsidR="00AA5F40">
              <w:rPr>
                <w:noProof/>
                <w:webHidden/>
              </w:rPr>
              <w:tab/>
            </w:r>
            <w:r w:rsidR="00AA5F40">
              <w:rPr>
                <w:noProof/>
                <w:webHidden/>
              </w:rPr>
              <w:fldChar w:fldCharType="begin"/>
            </w:r>
            <w:r w:rsidR="00AA5F40">
              <w:rPr>
                <w:noProof/>
                <w:webHidden/>
              </w:rPr>
              <w:instrText xml:space="preserve"> PAGEREF _Toc27127997 \h </w:instrText>
            </w:r>
            <w:r w:rsidR="00AA5F40">
              <w:rPr>
                <w:noProof/>
                <w:webHidden/>
              </w:rPr>
            </w:r>
            <w:r w:rsidR="00AA5F40">
              <w:rPr>
                <w:noProof/>
                <w:webHidden/>
              </w:rPr>
              <w:fldChar w:fldCharType="separate"/>
            </w:r>
            <w:r w:rsidR="00816CE1">
              <w:rPr>
                <w:noProof/>
                <w:webHidden/>
              </w:rPr>
              <w:t>71</w:t>
            </w:r>
            <w:r w:rsidR="00AA5F40">
              <w:rPr>
                <w:noProof/>
                <w:webHidden/>
              </w:rPr>
              <w:fldChar w:fldCharType="end"/>
            </w:r>
          </w:hyperlink>
        </w:p>
        <w:p w:rsidR="00AA5F40" w:rsidRDefault="005D69D4">
          <w:pPr>
            <w:pStyle w:val="TDC2"/>
            <w:tabs>
              <w:tab w:val="right" w:leader="dot" w:pos="8828"/>
            </w:tabs>
            <w:rPr>
              <w:b w:val="0"/>
              <w:noProof/>
            </w:rPr>
          </w:pPr>
          <w:hyperlink w:anchor="_Toc27127998" w:history="1">
            <w:r w:rsidR="00AA5F40" w:rsidRPr="00184E74">
              <w:rPr>
                <w:rStyle w:val="Hipervnculo"/>
                <w:noProof/>
              </w:rPr>
              <w:t>CSS3</w:t>
            </w:r>
            <w:r w:rsidR="00AA5F40">
              <w:rPr>
                <w:noProof/>
                <w:webHidden/>
              </w:rPr>
              <w:tab/>
            </w:r>
            <w:r w:rsidR="00AA5F40">
              <w:rPr>
                <w:noProof/>
                <w:webHidden/>
              </w:rPr>
              <w:fldChar w:fldCharType="begin"/>
            </w:r>
            <w:r w:rsidR="00AA5F40">
              <w:rPr>
                <w:noProof/>
                <w:webHidden/>
              </w:rPr>
              <w:instrText xml:space="preserve"> PAGEREF _Toc27127998 \h </w:instrText>
            </w:r>
            <w:r w:rsidR="00AA5F40">
              <w:rPr>
                <w:noProof/>
                <w:webHidden/>
              </w:rPr>
            </w:r>
            <w:r w:rsidR="00AA5F40">
              <w:rPr>
                <w:noProof/>
                <w:webHidden/>
              </w:rPr>
              <w:fldChar w:fldCharType="separate"/>
            </w:r>
            <w:r w:rsidR="00816CE1">
              <w:rPr>
                <w:noProof/>
                <w:webHidden/>
              </w:rPr>
              <w:t>71</w:t>
            </w:r>
            <w:r w:rsidR="00AA5F40">
              <w:rPr>
                <w:noProof/>
                <w:webHidden/>
              </w:rPr>
              <w:fldChar w:fldCharType="end"/>
            </w:r>
          </w:hyperlink>
        </w:p>
        <w:p w:rsidR="00AA5F40" w:rsidRDefault="005D69D4">
          <w:pPr>
            <w:pStyle w:val="TDC2"/>
            <w:tabs>
              <w:tab w:val="right" w:leader="dot" w:pos="8828"/>
            </w:tabs>
            <w:rPr>
              <w:b w:val="0"/>
              <w:noProof/>
            </w:rPr>
          </w:pPr>
          <w:hyperlink w:anchor="_Toc27127999" w:history="1">
            <w:r w:rsidR="00AA5F40" w:rsidRPr="00184E74">
              <w:rPr>
                <w:rStyle w:val="Hipervnculo"/>
                <w:noProof/>
              </w:rPr>
              <w:t>BOOTSTRAP</w:t>
            </w:r>
            <w:r w:rsidR="00AA5F40">
              <w:rPr>
                <w:noProof/>
                <w:webHidden/>
              </w:rPr>
              <w:tab/>
            </w:r>
            <w:r w:rsidR="00AA5F40">
              <w:rPr>
                <w:noProof/>
                <w:webHidden/>
              </w:rPr>
              <w:fldChar w:fldCharType="begin"/>
            </w:r>
            <w:r w:rsidR="00AA5F40">
              <w:rPr>
                <w:noProof/>
                <w:webHidden/>
              </w:rPr>
              <w:instrText xml:space="preserve"> PAGEREF _Toc27127999 \h </w:instrText>
            </w:r>
            <w:r w:rsidR="00AA5F40">
              <w:rPr>
                <w:noProof/>
                <w:webHidden/>
              </w:rPr>
            </w:r>
            <w:r w:rsidR="00AA5F40">
              <w:rPr>
                <w:noProof/>
                <w:webHidden/>
              </w:rPr>
              <w:fldChar w:fldCharType="separate"/>
            </w:r>
            <w:r w:rsidR="00816CE1">
              <w:rPr>
                <w:noProof/>
                <w:webHidden/>
              </w:rPr>
              <w:t>72</w:t>
            </w:r>
            <w:r w:rsidR="00AA5F40">
              <w:rPr>
                <w:noProof/>
                <w:webHidden/>
              </w:rPr>
              <w:fldChar w:fldCharType="end"/>
            </w:r>
          </w:hyperlink>
        </w:p>
        <w:p w:rsidR="00AA5F40" w:rsidRDefault="005D69D4">
          <w:pPr>
            <w:pStyle w:val="TDC2"/>
            <w:tabs>
              <w:tab w:val="right" w:leader="dot" w:pos="8828"/>
            </w:tabs>
            <w:rPr>
              <w:b w:val="0"/>
              <w:noProof/>
            </w:rPr>
          </w:pPr>
          <w:hyperlink w:anchor="_Toc27128000" w:history="1">
            <w:r w:rsidR="00AA5F40" w:rsidRPr="00184E74">
              <w:rPr>
                <w:rStyle w:val="Hipervnculo"/>
                <w:noProof/>
              </w:rPr>
              <w:t>SASS</w:t>
            </w:r>
            <w:r w:rsidR="00AA5F40">
              <w:rPr>
                <w:noProof/>
                <w:webHidden/>
              </w:rPr>
              <w:tab/>
            </w:r>
            <w:r w:rsidR="00AA5F40">
              <w:rPr>
                <w:noProof/>
                <w:webHidden/>
              </w:rPr>
              <w:fldChar w:fldCharType="begin"/>
            </w:r>
            <w:r w:rsidR="00AA5F40">
              <w:rPr>
                <w:noProof/>
                <w:webHidden/>
              </w:rPr>
              <w:instrText xml:space="preserve"> PAGEREF _Toc27128000 \h </w:instrText>
            </w:r>
            <w:r w:rsidR="00AA5F40">
              <w:rPr>
                <w:noProof/>
                <w:webHidden/>
              </w:rPr>
            </w:r>
            <w:r w:rsidR="00AA5F40">
              <w:rPr>
                <w:noProof/>
                <w:webHidden/>
              </w:rPr>
              <w:fldChar w:fldCharType="separate"/>
            </w:r>
            <w:r w:rsidR="00816CE1">
              <w:rPr>
                <w:noProof/>
                <w:webHidden/>
              </w:rPr>
              <w:t>72</w:t>
            </w:r>
            <w:r w:rsidR="00AA5F40">
              <w:rPr>
                <w:noProof/>
                <w:webHidden/>
              </w:rPr>
              <w:fldChar w:fldCharType="end"/>
            </w:r>
          </w:hyperlink>
        </w:p>
        <w:p w:rsidR="00AA5F40" w:rsidRDefault="005D69D4">
          <w:pPr>
            <w:pStyle w:val="TDC2"/>
            <w:tabs>
              <w:tab w:val="right" w:leader="dot" w:pos="8828"/>
            </w:tabs>
            <w:rPr>
              <w:b w:val="0"/>
              <w:noProof/>
            </w:rPr>
          </w:pPr>
          <w:hyperlink w:anchor="_Toc27128001" w:history="1">
            <w:r w:rsidR="00AA5F40" w:rsidRPr="00184E74">
              <w:rPr>
                <w:rStyle w:val="Hipervnculo"/>
                <w:noProof/>
              </w:rPr>
              <w:t>JAVASCRIPT</w:t>
            </w:r>
            <w:r w:rsidR="00AA5F40">
              <w:rPr>
                <w:noProof/>
                <w:webHidden/>
              </w:rPr>
              <w:tab/>
            </w:r>
            <w:r w:rsidR="00AA5F40">
              <w:rPr>
                <w:noProof/>
                <w:webHidden/>
              </w:rPr>
              <w:fldChar w:fldCharType="begin"/>
            </w:r>
            <w:r w:rsidR="00AA5F40">
              <w:rPr>
                <w:noProof/>
                <w:webHidden/>
              </w:rPr>
              <w:instrText xml:space="preserve"> PAGEREF _Toc27128001 \h </w:instrText>
            </w:r>
            <w:r w:rsidR="00AA5F40">
              <w:rPr>
                <w:noProof/>
                <w:webHidden/>
              </w:rPr>
            </w:r>
            <w:r w:rsidR="00AA5F40">
              <w:rPr>
                <w:noProof/>
                <w:webHidden/>
              </w:rPr>
              <w:fldChar w:fldCharType="separate"/>
            </w:r>
            <w:r w:rsidR="00816CE1">
              <w:rPr>
                <w:noProof/>
                <w:webHidden/>
              </w:rPr>
              <w:t>73</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8002" w:history="1">
            <w:r w:rsidR="00AA5F40" w:rsidRPr="00184E74">
              <w:rPr>
                <w:rStyle w:val="Hipervnculo"/>
                <w:rFonts w:eastAsia="Times New Roman"/>
                <w:noProof/>
              </w:rPr>
              <w:t>CONSIDERACIONES ESPECIALES</w:t>
            </w:r>
            <w:r w:rsidR="00AA5F40">
              <w:rPr>
                <w:noProof/>
                <w:webHidden/>
              </w:rPr>
              <w:tab/>
            </w:r>
            <w:r w:rsidR="00AA5F40">
              <w:rPr>
                <w:noProof/>
                <w:webHidden/>
              </w:rPr>
              <w:fldChar w:fldCharType="begin"/>
            </w:r>
            <w:r w:rsidR="00AA5F40">
              <w:rPr>
                <w:noProof/>
                <w:webHidden/>
              </w:rPr>
              <w:instrText xml:space="preserve"> PAGEREF _Toc27128002 \h </w:instrText>
            </w:r>
            <w:r w:rsidR="00AA5F40">
              <w:rPr>
                <w:noProof/>
                <w:webHidden/>
              </w:rPr>
            </w:r>
            <w:r w:rsidR="00AA5F40">
              <w:rPr>
                <w:noProof/>
                <w:webHidden/>
              </w:rPr>
              <w:fldChar w:fldCharType="separate"/>
            </w:r>
            <w:r w:rsidR="00816CE1">
              <w:rPr>
                <w:noProof/>
                <w:webHidden/>
              </w:rPr>
              <w:t>74</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8003" w:history="1">
            <w:r w:rsidR="00AA5F40" w:rsidRPr="00184E74">
              <w:rPr>
                <w:rStyle w:val="Hipervnculo"/>
                <w:noProof/>
              </w:rPr>
              <w:t>SEGURIDAD</w:t>
            </w:r>
            <w:r w:rsidR="00AA5F40">
              <w:rPr>
                <w:noProof/>
                <w:webHidden/>
              </w:rPr>
              <w:tab/>
            </w:r>
            <w:r w:rsidR="00AA5F40">
              <w:rPr>
                <w:noProof/>
                <w:webHidden/>
              </w:rPr>
              <w:fldChar w:fldCharType="begin"/>
            </w:r>
            <w:r w:rsidR="00AA5F40">
              <w:rPr>
                <w:noProof/>
                <w:webHidden/>
              </w:rPr>
              <w:instrText xml:space="preserve"> PAGEREF _Toc27128003 \h </w:instrText>
            </w:r>
            <w:r w:rsidR="00AA5F40">
              <w:rPr>
                <w:noProof/>
                <w:webHidden/>
              </w:rPr>
            </w:r>
            <w:r w:rsidR="00AA5F40">
              <w:rPr>
                <w:noProof/>
                <w:webHidden/>
              </w:rPr>
              <w:fldChar w:fldCharType="separate"/>
            </w:r>
            <w:r w:rsidR="00816CE1">
              <w:rPr>
                <w:noProof/>
                <w:webHidden/>
              </w:rPr>
              <w:t>75</w:t>
            </w:r>
            <w:r w:rsidR="00AA5F40">
              <w:rPr>
                <w:noProof/>
                <w:webHidden/>
              </w:rPr>
              <w:fldChar w:fldCharType="end"/>
            </w:r>
          </w:hyperlink>
        </w:p>
        <w:p w:rsidR="00AA5F40" w:rsidRDefault="005D69D4">
          <w:pPr>
            <w:pStyle w:val="TDC1"/>
            <w:tabs>
              <w:tab w:val="right" w:leader="dot" w:pos="8828"/>
            </w:tabs>
            <w:rPr>
              <w:rFonts w:asciiTheme="minorHAnsi" w:hAnsiTheme="minorHAnsi" w:cstheme="minorBidi"/>
              <w:b w:val="0"/>
              <w:bCs w:val="0"/>
              <w:noProof/>
              <w:sz w:val="22"/>
              <w:szCs w:val="22"/>
            </w:rPr>
          </w:pPr>
          <w:hyperlink w:anchor="_Toc27128004" w:history="1">
            <w:r w:rsidR="00AA5F40" w:rsidRPr="00184E74">
              <w:rPr>
                <w:rStyle w:val="Hipervnculo"/>
                <w:noProof/>
              </w:rPr>
              <w:t>GLOSARIO</w:t>
            </w:r>
            <w:r w:rsidR="00AA5F40">
              <w:rPr>
                <w:noProof/>
                <w:webHidden/>
              </w:rPr>
              <w:tab/>
            </w:r>
            <w:r w:rsidR="00AA5F40">
              <w:rPr>
                <w:noProof/>
                <w:webHidden/>
              </w:rPr>
              <w:fldChar w:fldCharType="begin"/>
            </w:r>
            <w:r w:rsidR="00AA5F40">
              <w:rPr>
                <w:noProof/>
                <w:webHidden/>
              </w:rPr>
              <w:instrText xml:space="preserve"> PAGEREF _Toc27128004 \h </w:instrText>
            </w:r>
            <w:r w:rsidR="00AA5F40">
              <w:rPr>
                <w:noProof/>
                <w:webHidden/>
              </w:rPr>
            </w:r>
            <w:r w:rsidR="00AA5F40">
              <w:rPr>
                <w:noProof/>
                <w:webHidden/>
              </w:rPr>
              <w:fldChar w:fldCharType="separate"/>
            </w:r>
            <w:r w:rsidR="00816CE1">
              <w:rPr>
                <w:noProof/>
                <w:webHidden/>
              </w:rPr>
              <w:t>77</w:t>
            </w:r>
            <w:r w:rsidR="00AA5F40">
              <w:rPr>
                <w:noProof/>
                <w:webHidden/>
              </w:rPr>
              <w:fldChar w:fldCharType="end"/>
            </w:r>
          </w:hyperlink>
        </w:p>
        <w:p w:rsidR="00AA5F40" w:rsidRDefault="005D69D4">
          <w:pPr>
            <w:pStyle w:val="TDC2"/>
            <w:tabs>
              <w:tab w:val="right" w:leader="dot" w:pos="8828"/>
            </w:tabs>
            <w:rPr>
              <w:b w:val="0"/>
              <w:noProof/>
            </w:rPr>
          </w:pPr>
          <w:hyperlink w:anchor="_Toc27128005" w:history="1">
            <w:r w:rsidR="00AA5F40" w:rsidRPr="00184E74">
              <w:rPr>
                <w:rStyle w:val="Hipervnculo"/>
                <w:noProof/>
              </w:rPr>
              <w:t>Nodo:</w:t>
            </w:r>
            <w:r w:rsidR="00AA5F40">
              <w:rPr>
                <w:noProof/>
                <w:webHidden/>
              </w:rPr>
              <w:tab/>
            </w:r>
            <w:r w:rsidR="00AA5F40">
              <w:rPr>
                <w:noProof/>
                <w:webHidden/>
              </w:rPr>
              <w:fldChar w:fldCharType="begin"/>
            </w:r>
            <w:r w:rsidR="00AA5F40">
              <w:rPr>
                <w:noProof/>
                <w:webHidden/>
              </w:rPr>
              <w:instrText xml:space="preserve"> PAGEREF _Toc27128005 \h </w:instrText>
            </w:r>
            <w:r w:rsidR="00AA5F40">
              <w:rPr>
                <w:noProof/>
                <w:webHidden/>
              </w:rPr>
            </w:r>
            <w:r w:rsidR="00AA5F40">
              <w:rPr>
                <w:noProof/>
                <w:webHidden/>
              </w:rPr>
              <w:fldChar w:fldCharType="separate"/>
            </w:r>
            <w:r w:rsidR="00816CE1">
              <w:rPr>
                <w:noProof/>
                <w:webHidden/>
              </w:rPr>
              <w:t>77</w:t>
            </w:r>
            <w:r w:rsidR="00AA5F40">
              <w:rPr>
                <w:noProof/>
                <w:webHidden/>
              </w:rPr>
              <w:fldChar w:fldCharType="end"/>
            </w:r>
          </w:hyperlink>
        </w:p>
        <w:p w:rsidR="00AA5F40" w:rsidRDefault="005D69D4">
          <w:pPr>
            <w:pStyle w:val="TDC2"/>
            <w:tabs>
              <w:tab w:val="right" w:leader="dot" w:pos="8828"/>
            </w:tabs>
            <w:rPr>
              <w:b w:val="0"/>
              <w:noProof/>
            </w:rPr>
          </w:pPr>
          <w:hyperlink w:anchor="_Toc27128006" w:history="1">
            <w:r w:rsidR="00AA5F40" w:rsidRPr="00184E74">
              <w:rPr>
                <w:rStyle w:val="Hipervnculo"/>
                <w:noProof/>
              </w:rPr>
              <w:t>Plugins:</w:t>
            </w:r>
            <w:r w:rsidR="00AA5F40">
              <w:rPr>
                <w:noProof/>
                <w:webHidden/>
              </w:rPr>
              <w:tab/>
            </w:r>
            <w:r w:rsidR="00AA5F40">
              <w:rPr>
                <w:noProof/>
                <w:webHidden/>
              </w:rPr>
              <w:fldChar w:fldCharType="begin"/>
            </w:r>
            <w:r w:rsidR="00AA5F40">
              <w:rPr>
                <w:noProof/>
                <w:webHidden/>
              </w:rPr>
              <w:instrText xml:space="preserve"> PAGEREF _Toc27128006 \h </w:instrText>
            </w:r>
            <w:r w:rsidR="00AA5F40">
              <w:rPr>
                <w:noProof/>
                <w:webHidden/>
              </w:rPr>
            </w:r>
            <w:r w:rsidR="00AA5F40">
              <w:rPr>
                <w:noProof/>
                <w:webHidden/>
              </w:rPr>
              <w:fldChar w:fldCharType="separate"/>
            </w:r>
            <w:r w:rsidR="00816CE1">
              <w:rPr>
                <w:noProof/>
                <w:webHidden/>
              </w:rPr>
              <w:t>77</w:t>
            </w:r>
            <w:r w:rsidR="00AA5F40">
              <w:rPr>
                <w:noProof/>
                <w:webHidden/>
              </w:rPr>
              <w:fldChar w:fldCharType="end"/>
            </w:r>
          </w:hyperlink>
        </w:p>
        <w:p w:rsidR="00AA5F40" w:rsidRDefault="005D69D4">
          <w:pPr>
            <w:pStyle w:val="TDC2"/>
            <w:tabs>
              <w:tab w:val="right" w:leader="dot" w:pos="8828"/>
            </w:tabs>
            <w:rPr>
              <w:b w:val="0"/>
              <w:noProof/>
            </w:rPr>
          </w:pPr>
          <w:hyperlink w:anchor="_Toc27128007" w:history="1">
            <w:r w:rsidR="00AA5F40" w:rsidRPr="00184E74">
              <w:rPr>
                <w:rStyle w:val="Hipervnculo"/>
                <w:noProof/>
              </w:rPr>
              <w:t>Open Source (Código abierto):</w:t>
            </w:r>
            <w:r w:rsidR="00AA5F40">
              <w:rPr>
                <w:noProof/>
                <w:webHidden/>
              </w:rPr>
              <w:tab/>
            </w:r>
            <w:r w:rsidR="00AA5F40">
              <w:rPr>
                <w:noProof/>
                <w:webHidden/>
              </w:rPr>
              <w:fldChar w:fldCharType="begin"/>
            </w:r>
            <w:r w:rsidR="00AA5F40">
              <w:rPr>
                <w:noProof/>
                <w:webHidden/>
              </w:rPr>
              <w:instrText xml:space="preserve"> PAGEREF _Toc27128007 \h </w:instrText>
            </w:r>
            <w:r w:rsidR="00AA5F40">
              <w:rPr>
                <w:noProof/>
                <w:webHidden/>
              </w:rPr>
            </w:r>
            <w:r w:rsidR="00AA5F40">
              <w:rPr>
                <w:noProof/>
                <w:webHidden/>
              </w:rPr>
              <w:fldChar w:fldCharType="separate"/>
            </w:r>
            <w:r w:rsidR="00816CE1">
              <w:rPr>
                <w:noProof/>
                <w:webHidden/>
              </w:rPr>
              <w:t>77</w:t>
            </w:r>
            <w:r w:rsidR="00AA5F40">
              <w:rPr>
                <w:noProof/>
                <w:webHidden/>
              </w:rPr>
              <w:fldChar w:fldCharType="end"/>
            </w:r>
          </w:hyperlink>
        </w:p>
        <w:p w:rsidR="00AA5F40" w:rsidRDefault="005D69D4">
          <w:pPr>
            <w:pStyle w:val="TDC2"/>
            <w:tabs>
              <w:tab w:val="right" w:leader="dot" w:pos="8828"/>
            </w:tabs>
            <w:rPr>
              <w:b w:val="0"/>
              <w:noProof/>
            </w:rPr>
          </w:pPr>
          <w:hyperlink w:anchor="_Toc27128008" w:history="1">
            <w:r w:rsidR="00AA5F40" w:rsidRPr="00184E74">
              <w:rPr>
                <w:rStyle w:val="Hipervnculo"/>
                <w:noProof/>
              </w:rPr>
              <w:t>BASE DE DATOS:</w:t>
            </w:r>
            <w:r w:rsidR="00AA5F40">
              <w:rPr>
                <w:noProof/>
                <w:webHidden/>
              </w:rPr>
              <w:tab/>
            </w:r>
            <w:r w:rsidR="00AA5F40">
              <w:rPr>
                <w:noProof/>
                <w:webHidden/>
              </w:rPr>
              <w:fldChar w:fldCharType="begin"/>
            </w:r>
            <w:r w:rsidR="00AA5F40">
              <w:rPr>
                <w:noProof/>
                <w:webHidden/>
              </w:rPr>
              <w:instrText xml:space="preserve"> PAGEREF _Toc27128008 \h </w:instrText>
            </w:r>
            <w:r w:rsidR="00AA5F40">
              <w:rPr>
                <w:noProof/>
                <w:webHidden/>
              </w:rPr>
            </w:r>
            <w:r w:rsidR="00AA5F40">
              <w:rPr>
                <w:noProof/>
                <w:webHidden/>
              </w:rPr>
              <w:fldChar w:fldCharType="separate"/>
            </w:r>
            <w:r w:rsidR="00816CE1">
              <w:rPr>
                <w:noProof/>
                <w:webHidden/>
              </w:rPr>
              <w:t>77</w:t>
            </w:r>
            <w:r w:rsidR="00AA5F40">
              <w:rPr>
                <w:noProof/>
                <w:webHidden/>
              </w:rPr>
              <w:fldChar w:fldCharType="end"/>
            </w:r>
          </w:hyperlink>
        </w:p>
        <w:p w:rsidR="00AA5F40" w:rsidRDefault="005D69D4">
          <w:pPr>
            <w:pStyle w:val="TDC2"/>
            <w:tabs>
              <w:tab w:val="right" w:leader="dot" w:pos="8828"/>
            </w:tabs>
            <w:rPr>
              <w:b w:val="0"/>
              <w:noProof/>
            </w:rPr>
          </w:pPr>
          <w:hyperlink w:anchor="_Toc27128009" w:history="1">
            <w:r w:rsidR="00AA5F40" w:rsidRPr="00184E74">
              <w:rPr>
                <w:rStyle w:val="Hipervnculo"/>
                <w:noProof/>
              </w:rPr>
              <w:t>EJECUTABLE:</w:t>
            </w:r>
            <w:r w:rsidR="00AA5F40">
              <w:rPr>
                <w:noProof/>
                <w:webHidden/>
              </w:rPr>
              <w:tab/>
            </w:r>
            <w:r w:rsidR="00AA5F40">
              <w:rPr>
                <w:noProof/>
                <w:webHidden/>
              </w:rPr>
              <w:fldChar w:fldCharType="begin"/>
            </w:r>
            <w:r w:rsidR="00AA5F40">
              <w:rPr>
                <w:noProof/>
                <w:webHidden/>
              </w:rPr>
              <w:instrText xml:space="preserve"> PAGEREF _Toc27128009 \h </w:instrText>
            </w:r>
            <w:r w:rsidR="00AA5F40">
              <w:rPr>
                <w:noProof/>
                <w:webHidden/>
              </w:rPr>
            </w:r>
            <w:r w:rsidR="00AA5F40">
              <w:rPr>
                <w:noProof/>
                <w:webHidden/>
              </w:rPr>
              <w:fldChar w:fldCharType="separate"/>
            </w:r>
            <w:r w:rsidR="00816CE1">
              <w:rPr>
                <w:noProof/>
                <w:webHidden/>
              </w:rPr>
              <w:t>77</w:t>
            </w:r>
            <w:r w:rsidR="00AA5F40">
              <w:rPr>
                <w:noProof/>
                <w:webHidden/>
              </w:rPr>
              <w:fldChar w:fldCharType="end"/>
            </w:r>
          </w:hyperlink>
        </w:p>
        <w:p w:rsidR="00AA5F40" w:rsidRDefault="005D69D4">
          <w:pPr>
            <w:pStyle w:val="TDC2"/>
            <w:tabs>
              <w:tab w:val="right" w:leader="dot" w:pos="8828"/>
            </w:tabs>
            <w:rPr>
              <w:b w:val="0"/>
              <w:noProof/>
            </w:rPr>
          </w:pPr>
          <w:hyperlink w:anchor="_Toc27128010" w:history="1">
            <w:r w:rsidR="00AA5F40" w:rsidRPr="00184E74">
              <w:rPr>
                <w:rStyle w:val="Hipervnculo"/>
                <w:noProof/>
              </w:rPr>
              <w:t>EJECUTAR:</w:t>
            </w:r>
            <w:r w:rsidR="00AA5F40">
              <w:rPr>
                <w:noProof/>
                <w:webHidden/>
              </w:rPr>
              <w:tab/>
            </w:r>
            <w:r w:rsidR="00AA5F40">
              <w:rPr>
                <w:noProof/>
                <w:webHidden/>
              </w:rPr>
              <w:fldChar w:fldCharType="begin"/>
            </w:r>
            <w:r w:rsidR="00AA5F40">
              <w:rPr>
                <w:noProof/>
                <w:webHidden/>
              </w:rPr>
              <w:instrText xml:space="preserve"> PAGEREF _Toc27128010 \h </w:instrText>
            </w:r>
            <w:r w:rsidR="00AA5F40">
              <w:rPr>
                <w:noProof/>
                <w:webHidden/>
              </w:rPr>
            </w:r>
            <w:r w:rsidR="00AA5F40">
              <w:rPr>
                <w:noProof/>
                <w:webHidden/>
              </w:rPr>
              <w:fldChar w:fldCharType="separate"/>
            </w:r>
            <w:r w:rsidR="00816CE1">
              <w:rPr>
                <w:noProof/>
                <w:webHidden/>
              </w:rPr>
              <w:t>77</w:t>
            </w:r>
            <w:r w:rsidR="00AA5F40">
              <w:rPr>
                <w:noProof/>
                <w:webHidden/>
              </w:rPr>
              <w:fldChar w:fldCharType="end"/>
            </w:r>
          </w:hyperlink>
        </w:p>
        <w:p w:rsidR="00AA5F40" w:rsidRDefault="005D69D4">
          <w:pPr>
            <w:pStyle w:val="TDC2"/>
            <w:tabs>
              <w:tab w:val="right" w:leader="dot" w:pos="8828"/>
            </w:tabs>
            <w:rPr>
              <w:b w:val="0"/>
              <w:noProof/>
            </w:rPr>
          </w:pPr>
          <w:hyperlink w:anchor="_Toc27128011" w:history="1">
            <w:r w:rsidR="00AA5F40" w:rsidRPr="00184E74">
              <w:rPr>
                <w:rStyle w:val="Hipervnculo"/>
                <w:noProof/>
              </w:rPr>
              <w:t>GUARDAR:</w:t>
            </w:r>
            <w:r w:rsidR="00AA5F40">
              <w:rPr>
                <w:noProof/>
                <w:webHidden/>
              </w:rPr>
              <w:tab/>
            </w:r>
            <w:r w:rsidR="00AA5F40">
              <w:rPr>
                <w:noProof/>
                <w:webHidden/>
              </w:rPr>
              <w:fldChar w:fldCharType="begin"/>
            </w:r>
            <w:r w:rsidR="00AA5F40">
              <w:rPr>
                <w:noProof/>
                <w:webHidden/>
              </w:rPr>
              <w:instrText xml:space="preserve"> PAGEREF _Toc27128011 \h </w:instrText>
            </w:r>
            <w:r w:rsidR="00AA5F40">
              <w:rPr>
                <w:noProof/>
                <w:webHidden/>
              </w:rPr>
            </w:r>
            <w:r w:rsidR="00AA5F40">
              <w:rPr>
                <w:noProof/>
                <w:webHidden/>
              </w:rPr>
              <w:fldChar w:fldCharType="separate"/>
            </w:r>
            <w:r w:rsidR="00816CE1">
              <w:rPr>
                <w:noProof/>
                <w:webHidden/>
              </w:rPr>
              <w:t>78</w:t>
            </w:r>
            <w:r w:rsidR="00AA5F40">
              <w:rPr>
                <w:noProof/>
                <w:webHidden/>
              </w:rPr>
              <w:fldChar w:fldCharType="end"/>
            </w:r>
          </w:hyperlink>
        </w:p>
        <w:p w:rsidR="00AA5F40" w:rsidRDefault="005D69D4">
          <w:pPr>
            <w:pStyle w:val="TDC2"/>
            <w:tabs>
              <w:tab w:val="right" w:leader="dot" w:pos="8828"/>
            </w:tabs>
            <w:rPr>
              <w:b w:val="0"/>
              <w:noProof/>
            </w:rPr>
          </w:pPr>
          <w:hyperlink w:anchor="_Toc27128012" w:history="1">
            <w:r w:rsidR="00AA5F40" w:rsidRPr="00184E74">
              <w:rPr>
                <w:rStyle w:val="Hipervnculo"/>
                <w:noProof/>
              </w:rPr>
              <w:t>HARDWARE:</w:t>
            </w:r>
            <w:r w:rsidR="00AA5F40">
              <w:rPr>
                <w:noProof/>
                <w:webHidden/>
              </w:rPr>
              <w:tab/>
            </w:r>
            <w:r w:rsidR="00AA5F40">
              <w:rPr>
                <w:noProof/>
                <w:webHidden/>
              </w:rPr>
              <w:fldChar w:fldCharType="begin"/>
            </w:r>
            <w:r w:rsidR="00AA5F40">
              <w:rPr>
                <w:noProof/>
                <w:webHidden/>
              </w:rPr>
              <w:instrText xml:space="preserve"> PAGEREF _Toc27128012 \h </w:instrText>
            </w:r>
            <w:r w:rsidR="00AA5F40">
              <w:rPr>
                <w:noProof/>
                <w:webHidden/>
              </w:rPr>
            </w:r>
            <w:r w:rsidR="00AA5F40">
              <w:rPr>
                <w:noProof/>
                <w:webHidden/>
              </w:rPr>
              <w:fldChar w:fldCharType="separate"/>
            </w:r>
            <w:r w:rsidR="00816CE1">
              <w:rPr>
                <w:noProof/>
                <w:webHidden/>
              </w:rPr>
              <w:t>78</w:t>
            </w:r>
            <w:r w:rsidR="00AA5F40">
              <w:rPr>
                <w:noProof/>
                <w:webHidden/>
              </w:rPr>
              <w:fldChar w:fldCharType="end"/>
            </w:r>
          </w:hyperlink>
        </w:p>
        <w:p w:rsidR="00AA5F40" w:rsidRDefault="005D69D4">
          <w:pPr>
            <w:pStyle w:val="TDC2"/>
            <w:tabs>
              <w:tab w:val="right" w:leader="dot" w:pos="8828"/>
            </w:tabs>
            <w:rPr>
              <w:b w:val="0"/>
              <w:noProof/>
            </w:rPr>
          </w:pPr>
          <w:hyperlink w:anchor="_Toc27128013" w:history="1">
            <w:r w:rsidR="00AA5F40" w:rsidRPr="00184E74">
              <w:rPr>
                <w:rStyle w:val="Hipervnculo"/>
                <w:noProof/>
              </w:rPr>
              <w:t>HIPERVÍNCULO:</w:t>
            </w:r>
            <w:r w:rsidR="00AA5F40">
              <w:rPr>
                <w:noProof/>
                <w:webHidden/>
              </w:rPr>
              <w:tab/>
            </w:r>
            <w:r w:rsidR="00AA5F40">
              <w:rPr>
                <w:noProof/>
                <w:webHidden/>
              </w:rPr>
              <w:fldChar w:fldCharType="begin"/>
            </w:r>
            <w:r w:rsidR="00AA5F40">
              <w:rPr>
                <w:noProof/>
                <w:webHidden/>
              </w:rPr>
              <w:instrText xml:space="preserve"> PAGEREF _Toc27128013 \h </w:instrText>
            </w:r>
            <w:r w:rsidR="00AA5F40">
              <w:rPr>
                <w:noProof/>
                <w:webHidden/>
              </w:rPr>
            </w:r>
            <w:r w:rsidR="00AA5F40">
              <w:rPr>
                <w:noProof/>
                <w:webHidden/>
              </w:rPr>
              <w:fldChar w:fldCharType="separate"/>
            </w:r>
            <w:r w:rsidR="00816CE1">
              <w:rPr>
                <w:noProof/>
                <w:webHidden/>
              </w:rPr>
              <w:t>78</w:t>
            </w:r>
            <w:r w:rsidR="00AA5F40">
              <w:rPr>
                <w:noProof/>
                <w:webHidden/>
              </w:rPr>
              <w:fldChar w:fldCharType="end"/>
            </w:r>
          </w:hyperlink>
        </w:p>
        <w:p w:rsidR="00AA5F40" w:rsidRDefault="005D69D4">
          <w:pPr>
            <w:pStyle w:val="TDC2"/>
            <w:tabs>
              <w:tab w:val="right" w:leader="dot" w:pos="8828"/>
            </w:tabs>
            <w:rPr>
              <w:b w:val="0"/>
              <w:noProof/>
            </w:rPr>
          </w:pPr>
          <w:hyperlink w:anchor="_Toc27128014" w:history="1">
            <w:r w:rsidR="00AA5F40" w:rsidRPr="00184E74">
              <w:rPr>
                <w:rStyle w:val="Hipervnculo"/>
                <w:noProof/>
              </w:rPr>
              <w:t>HTTP:</w:t>
            </w:r>
            <w:r w:rsidR="00AA5F40">
              <w:rPr>
                <w:noProof/>
                <w:webHidden/>
              </w:rPr>
              <w:tab/>
            </w:r>
            <w:r w:rsidR="00AA5F40">
              <w:rPr>
                <w:noProof/>
                <w:webHidden/>
              </w:rPr>
              <w:fldChar w:fldCharType="begin"/>
            </w:r>
            <w:r w:rsidR="00AA5F40">
              <w:rPr>
                <w:noProof/>
                <w:webHidden/>
              </w:rPr>
              <w:instrText xml:space="preserve"> PAGEREF _Toc27128014 \h </w:instrText>
            </w:r>
            <w:r w:rsidR="00AA5F40">
              <w:rPr>
                <w:noProof/>
                <w:webHidden/>
              </w:rPr>
            </w:r>
            <w:r w:rsidR="00AA5F40">
              <w:rPr>
                <w:noProof/>
                <w:webHidden/>
              </w:rPr>
              <w:fldChar w:fldCharType="separate"/>
            </w:r>
            <w:r w:rsidR="00816CE1">
              <w:rPr>
                <w:noProof/>
                <w:webHidden/>
              </w:rPr>
              <w:t>78</w:t>
            </w:r>
            <w:r w:rsidR="00AA5F40">
              <w:rPr>
                <w:noProof/>
                <w:webHidden/>
              </w:rPr>
              <w:fldChar w:fldCharType="end"/>
            </w:r>
          </w:hyperlink>
        </w:p>
        <w:p w:rsidR="00AA5F40" w:rsidRDefault="005D69D4">
          <w:pPr>
            <w:pStyle w:val="TDC2"/>
            <w:tabs>
              <w:tab w:val="right" w:leader="dot" w:pos="8828"/>
            </w:tabs>
            <w:rPr>
              <w:b w:val="0"/>
              <w:noProof/>
            </w:rPr>
          </w:pPr>
          <w:hyperlink w:anchor="_Toc27128015" w:history="1">
            <w:r w:rsidR="00AA5F40" w:rsidRPr="00184E74">
              <w:rPr>
                <w:rStyle w:val="Hipervnculo"/>
                <w:noProof/>
              </w:rPr>
              <w:t>INTERFAZ:</w:t>
            </w:r>
            <w:r w:rsidR="00AA5F40">
              <w:rPr>
                <w:noProof/>
                <w:webHidden/>
              </w:rPr>
              <w:tab/>
            </w:r>
            <w:r w:rsidR="00AA5F40">
              <w:rPr>
                <w:noProof/>
                <w:webHidden/>
              </w:rPr>
              <w:fldChar w:fldCharType="begin"/>
            </w:r>
            <w:r w:rsidR="00AA5F40">
              <w:rPr>
                <w:noProof/>
                <w:webHidden/>
              </w:rPr>
              <w:instrText xml:space="preserve"> PAGEREF _Toc27128015 \h </w:instrText>
            </w:r>
            <w:r w:rsidR="00AA5F40">
              <w:rPr>
                <w:noProof/>
                <w:webHidden/>
              </w:rPr>
            </w:r>
            <w:r w:rsidR="00AA5F40">
              <w:rPr>
                <w:noProof/>
                <w:webHidden/>
              </w:rPr>
              <w:fldChar w:fldCharType="separate"/>
            </w:r>
            <w:r w:rsidR="00816CE1">
              <w:rPr>
                <w:noProof/>
                <w:webHidden/>
              </w:rPr>
              <w:t>78</w:t>
            </w:r>
            <w:r w:rsidR="00AA5F40">
              <w:rPr>
                <w:noProof/>
                <w:webHidden/>
              </w:rPr>
              <w:fldChar w:fldCharType="end"/>
            </w:r>
          </w:hyperlink>
        </w:p>
        <w:p w:rsidR="00AA5F40" w:rsidRDefault="005D69D4">
          <w:pPr>
            <w:pStyle w:val="TDC2"/>
            <w:tabs>
              <w:tab w:val="right" w:leader="dot" w:pos="8828"/>
            </w:tabs>
            <w:rPr>
              <w:b w:val="0"/>
              <w:noProof/>
            </w:rPr>
          </w:pPr>
          <w:hyperlink w:anchor="_Toc27128016" w:history="1">
            <w:r w:rsidR="00AA5F40" w:rsidRPr="00184E74">
              <w:rPr>
                <w:rStyle w:val="Hipervnculo"/>
                <w:noProof/>
              </w:rPr>
              <w:t>LENGUAJE DE PROGRAMACIÓN:</w:t>
            </w:r>
            <w:r w:rsidR="00AA5F40">
              <w:rPr>
                <w:noProof/>
                <w:webHidden/>
              </w:rPr>
              <w:tab/>
            </w:r>
            <w:r w:rsidR="00AA5F40">
              <w:rPr>
                <w:noProof/>
                <w:webHidden/>
              </w:rPr>
              <w:fldChar w:fldCharType="begin"/>
            </w:r>
            <w:r w:rsidR="00AA5F40">
              <w:rPr>
                <w:noProof/>
                <w:webHidden/>
              </w:rPr>
              <w:instrText xml:space="preserve"> PAGEREF _Toc27128016 \h </w:instrText>
            </w:r>
            <w:r w:rsidR="00AA5F40">
              <w:rPr>
                <w:noProof/>
                <w:webHidden/>
              </w:rPr>
            </w:r>
            <w:r w:rsidR="00AA5F40">
              <w:rPr>
                <w:noProof/>
                <w:webHidden/>
              </w:rPr>
              <w:fldChar w:fldCharType="separate"/>
            </w:r>
            <w:r w:rsidR="00816CE1">
              <w:rPr>
                <w:noProof/>
                <w:webHidden/>
              </w:rPr>
              <w:t>78</w:t>
            </w:r>
            <w:r w:rsidR="00AA5F40">
              <w:rPr>
                <w:noProof/>
                <w:webHidden/>
              </w:rPr>
              <w:fldChar w:fldCharType="end"/>
            </w:r>
          </w:hyperlink>
        </w:p>
        <w:p w:rsidR="00AA5F40" w:rsidRDefault="005D69D4">
          <w:pPr>
            <w:pStyle w:val="TDC2"/>
            <w:tabs>
              <w:tab w:val="right" w:leader="dot" w:pos="8828"/>
            </w:tabs>
            <w:rPr>
              <w:b w:val="0"/>
              <w:noProof/>
            </w:rPr>
          </w:pPr>
          <w:hyperlink w:anchor="_Toc27128017" w:history="1">
            <w:r w:rsidR="00AA5F40" w:rsidRPr="00184E74">
              <w:rPr>
                <w:rStyle w:val="Hipervnculo"/>
                <w:noProof/>
              </w:rPr>
              <w:t>LOGIN:</w:t>
            </w:r>
            <w:r w:rsidR="00AA5F40">
              <w:rPr>
                <w:noProof/>
                <w:webHidden/>
              </w:rPr>
              <w:tab/>
            </w:r>
            <w:r w:rsidR="00AA5F40">
              <w:rPr>
                <w:noProof/>
                <w:webHidden/>
              </w:rPr>
              <w:fldChar w:fldCharType="begin"/>
            </w:r>
            <w:r w:rsidR="00AA5F40">
              <w:rPr>
                <w:noProof/>
                <w:webHidden/>
              </w:rPr>
              <w:instrText xml:space="preserve"> PAGEREF _Toc27128017 \h </w:instrText>
            </w:r>
            <w:r w:rsidR="00AA5F40">
              <w:rPr>
                <w:noProof/>
                <w:webHidden/>
              </w:rPr>
            </w:r>
            <w:r w:rsidR="00AA5F40">
              <w:rPr>
                <w:noProof/>
                <w:webHidden/>
              </w:rPr>
              <w:fldChar w:fldCharType="separate"/>
            </w:r>
            <w:r w:rsidR="00816CE1">
              <w:rPr>
                <w:noProof/>
                <w:webHidden/>
              </w:rPr>
              <w:t>78</w:t>
            </w:r>
            <w:r w:rsidR="00AA5F40">
              <w:rPr>
                <w:noProof/>
                <w:webHidden/>
              </w:rPr>
              <w:fldChar w:fldCharType="end"/>
            </w:r>
          </w:hyperlink>
        </w:p>
        <w:p w:rsidR="00AA5F40" w:rsidRDefault="005D69D4">
          <w:pPr>
            <w:pStyle w:val="TDC2"/>
            <w:tabs>
              <w:tab w:val="right" w:leader="dot" w:pos="8828"/>
            </w:tabs>
            <w:rPr>
              <w:b w:val="0"/>
              <w:noProof/>
            </w:rPr>
          </w:pPr>
          <w:hyperlink w:anchor="_Toc27128018" w:history="1">
            <w:r w:rsidR="00AA5F40" w:rsidRPr="00184E74">
              <w:rPr>
                <w:rStyle w:val="Hipervnculo"/>
                <w:noProof/>
              </w:rPr>
              <w:t>LOGOUT:</w:t>
            </w:r>
            <w:r w:rsidR="00AA5F40">
              <w:rPr>
                <w:noProof/>
                <w:webHidden/>
              </w:rPr>
              <w:tab/>
            </w:r>
            <w:r w:rsidR="00AA5F40">
              <w:rPr>
                <w:noProof/>
                <w:webHidden/>
              </w:rPr>
              <w:fldChar w:fldCharType="begin"/>
            </w:r>
            <w:r w:rsidR="00AA5F40">
              <w:rPr>
                <w:noProof/>
                <w:webHidden/>
              </w:rPr>
              <w:instrText xml:space="preserve"> PAGEREF _Toc27128018 \h </w:instrText>
            </w:r>
            <w:r w:rsidR="00AA5F40">
              <w:rPr>
                <w:noProof/>
                <w:webHidden/>
              </w:rPr>
            </w:r>
            <w:r w:rsidR="00AA5F40">
              <w:rPr>
                <w:noProof/>
                <w:webHidden/>
              </w:rPr>
              <w:fldChar w:fldCharType="separate"/>
            </w:r>
            <w:r w:rsidR="00816CE1">
              <w:rPr>
                <w:noProof/>
                <w:webHidden/>
              </w:rPr>
              <w:t>79</w:t>
            </w:r>
            <w:r w:rsidR="00AA5F40">
              <w:rPr>
                <w:noProof/>
                <w:webHidden/>
              </w:rPr>
              <w:fldChar w:fldCharType="end"/>
            </w:r>
          </w:hyperlink>
        </w:p>
        <w:p w:rsidR="00AA5F40" w:rsidRDefault="005D69D4">
          <w:pPr>
            <w:pStyle w:val="TDC2"/>
            <w:tabs>
              <w:tab w:val="right" w:leader="dot" w:pos="8828"/>
            </w:tabs>
            <w:rPr>
              <w:b w:val="0"/>
              <w:noProof/>
            </w:rPr>
          </w:pPr>
          <w:hyperlink w:anchor="_Toc27128019" w:history="1">
            <w:r w:rsidR="00AA5F40" w:rsidRPr="00184E74">
              <w:rPr>
                <w:rStyle w:val="Hipervnculo"/>
                <w:noProof/>
              </w:rPr>
              <w:t>PÁGINAS DINÁMICAS:</w:t>
            </w:r>
            <w:r w:rsidR="00AA5F40">
              <w:rPr>
                <w:noProof/>
                <w:webHidden/>
              </w:rPr>
              <w:tab/>
            </w:r>
            <w:r w:rsidR="00AA5F40">
              <w:rPr>
                <w:noProof/>
                <w:webHidden/>
              </w:rPr>
              <w:fldChar w:fldCharType="begin"/>
            </w:r>
            <w:r w:rsidR="00AA5F40">
              <w:rPr>
                <w:noProof/>
                <w:webHidden/>
              </w:rPr>
              <w:instrText xml:space="preserve"> PAGEREF _Toc27128019 \h </w:instrText>
            </w:r>
            <w:r w:rsidR="00AA5F40">
              <w:rPr>
                <w:noProof/>
                <w:webHidden/>
              </w:rPr>
            </w:r>
            <w:r w:rsidR="00AA5F40">
              <w:rPr>
                <w:noProof/>
                <w:webHidden/>
              </w:rPr>
              <w:fldChar w:fldCharType="separate"/>
            </w:r>
            <w:r w:rsidR="00816CE1">
              <w:rPr>
                <w:noProof/>
                <w:webHidden/>
              </w:rPr>
              <w:t>79</w:t>
            </w:r>
            <w:r w:rsidR="00AA5F40">
              <w:rPr>
                <w:noProof/>
                <w:webHidden/>
              </w:rPr>
              <w:fldChar w:fldCharType="end"/>
            </w:r>
          </w:hyperlink>
        </w:p>
        <w:p w:rsidR="00AA5F40" w:rsidRDefault="005D69D4">
          <w:pPr>
            <w:pStyle w:val="TDC2"/>
            <w:tabs>
              <w:tab w:val="right" w:leader="dot" w:pos="8828"/>
            </w:tabs>
            <w:rPr>
              <w:b w:val="0"/>
              <w:noProof/>
            </w:rPr>
          </w:pPr>
          <w:hyperlink w:anchor="_Toc27128020" w:history="1">
            <w:r w:rsidR="00AA5F40" w:rsidRPr="00184E74">
              <w:rPr>
                <w:rStyle w:val="Hipervnculo"/>
                <w:noProof/>
              </w:rPr>
              <w:t>PANTALLA:</w:t>
            </w:r>
            <w:r w:rsidR="00AA5F40">
              <w:rPr>
                <w:noProof/>
                <w:webHidden/>
              </w:rPr>
              <w:tab/>
            </w:r>
            <w:r w:rsidR="00AA5F40">
              <w:rPr>
                <w:noProof/>
                <w:webHidden/>
              </w:rPr>
              <w:fldChar w:fldCharType="begin"/>
            </w:r>
            <w:r w:rsidR="00AA5F40">
              <w:rPr>
                <w:noProof/>
                <w:webHidden/>
              </w:rPr>
              <w:instrText xml:space="preserve"> PAGEREF _Toc27128020 \h </w:instrText>
            </w:r>
            <w:r w:rsidR="00AA5F40">
              <w:rPr>
                <w:noProof/>
                <w:webHidden/>
              </w:rPr>
            </w:r>
            <w:r w:rsidR="00AA5F40">
              <w:rPr>
                <w:noProof/>
                <w:webHidden/>
              </w:rPr>
              <w:fldChar w:fldCharType="separate"/>
            </w:r>
            <w:r w:rsidR="00816CE1">
              <w:rPr>
                <w:noProof/>
                <w:webHidden/>
              </w:rPr>
              <w:t>79</w:t>
            </w:r>
            <w:r w:rsidR="00AA5F40">
              <w:rPr>
                <w:noProof/>
                <w:webHidden/>
              </w:rPr>
              <w:fldChar w:fldCharType="end"/>
            </w:r>
          </w:hyperlink>
        </w:p>
        <w:p w:rsidR="00AA5F40" w:rsidRDefault="005D69D4">
          <w:pPr>
            <w:pStyle w:val="TDC2"/>
            <w:tabs>
              <w:tab w:val="right" w:leader="dot" w:pos="8828"/>
            </w:tabs>
            <w:rPr>
              <w:b w:val="0"/>
              <w:noProof/>
            </w:rPr>
          </w:pPr>
          <w:hyperlink w:anchor="_Toc27128021" w:history="1">
            <w:r w:rsidR="00AA5F40" w:rsidRPr="00184E74">
              <w:rPr>
                <w:rStyle w:val="Hipervnculo"/>
                <w:noProof/>
              </w:rPr>
              <w:t>PROGRAMACIÓN:</w:t>
            </w:r>
            <w:r w:rsidR="00AA5F40">
              <w:rPr>
                <w:noProof/>
                <w:webHidden/>
              </w:rPr>
              <w:tab/>
            </w:r>
            <w:r w:rsidR="00AA5F40">
              <w:rPr>
                <w:noProof/>
                <w:webHidden/>
              </w:rPr>
              <w:fldChar w:fldCharType="begin"/>
            </w:r>
            <w:r w:rsidR="00AA5F40">
              <w:rPr>
                <w:noProof/>
                <w:webHidden/>
              </w:rPr>
              <w:instrText xml:space="preserve"> PAGEREF _Toc27128021 \h </w:instrText>
            </w:r>
            <w:r w:rsidR="00AA5F40">
              <w:rPr>
                <w:noProof/>
                <w:webHidden/>
              </w:rPr>
            </w:r>
            <w:r w:rsidR="00AA5F40">
              <w:rPr>
                <w:noProof/>
                <w:webHidden/>
              </w:rPr>
              <w:fldChar w:fldCharType="separate"/>
            </w:r>
            <w:r w:rsidR="00816CE1">
              <w:rPr>
                <w:noProof/>
                <w:webHidden/>
              </w:rPr>
              <w:t>79</w:t>
            </w:r>
            <w:r w:rsidR="00AA5F40">
              <w:rPr>
                <w:noProof/>
                <w:webHidden/>
              </w:rPr>
              <w:fldChar w:fldCharType="end"/>
            </w:r>
          </w:hyperlink>
        </w:p>
        <w:p w:rsidR="00AA5F40" w:rsidRDefault="005D69D4">
          <w:pPr>
            <w:pStyle w:val="TDC2"/>
            <w:tabs>
              <w:tab w:val="right" w:leader="dot" w:pos="8828"/>
            </w:tabs>
            <w:rPr>
              <w:b w:val="0"/>
              <w:noProof/>
            </w:rPr>
          </w:pPr>
          <w:hyperlink w:anchor="_Toc27128022" w:history="1">
            <w:r w:rsidR="00AA5F40" w:rsidRPr="00184E74">
              <w:rPr>
                <w:rStyle w:val="Hipervnculo"/>
                <w:noProof/>
              </w:rPr>
              <w:t>SCRIPT:</w:t>
            </w:r>
            <w:r w:rsidR="00AA5F40">
              <w:rPr>
                <w:noProof/>
                <w:webHidden/>
              </w:rPr>
              <w:tab/>
            </w:r>
            <w:r w:rsidR="00AA5F40">
              <w:rPr>
                <w:noProof/>
                <w:webHidden/>
              </w:rPr>
              <w:fldChar w:fldCharType="begin"/>
            </w:r>
            <w:r w:rsidR="00AA5F40">
              <w:rPr>
                <w:noProof/>
                <w:webHidden/>
              </w:rPr>
              <w:instrText xml:space="preserve"> PAGEREF _Toc27128022 \h </w:instrText>
            </w:r>
            <w:r w:rsidR="00AA5F40">
              <w:rPr>
                <w:noProof/>
                <w:webHidden/>
              </w:rPr>
            </w:r>
            <w:r w:rsidR="00AA5F40">
              <w:rPr>
                <w:noProof/>
                <w:webHidden/>
              </w:rPr>
              <w:fldChar w:fldCharType="separate"/>
            </w:r>
            <w:r w:rsidR="00816CE1">
              <w:rPr>
                <w:noProof/>
                <w:webHidden/>
              </w:rPr>
              <w:t>79</w:t>
            </w:r>
            <w:r w:rsidR="00AA5F40">
              <w:rPr>
                <w:noProof/>
                <w:webHidden/>
              </w:rPr>
              <w:fldChar w:fldCharType="end"/>
            </w:r>
          </w:hyperlink>
        </w:p>
        <w:p w:rsidR="00AA5F40" w:rsidRDefault="005D69D4">
          <w:pPr>
            <w:pStyle w:val="TDC2"/>
            <w:tabs>
              <w:tab w:val="right" w:leader="dot" w:pos="8828"/>
            </w:tabs>
            <w:rPr>
              <w:b w:val="0"/>
              <w:noProof/>
            </w:rPr>
          </w:pPr>
          <w:hyperlink w:anchor="_Toc27128023" w:history="1">
            <w:r w:rsidR="00AA5F40" w:rsidRPr="00184E74">
              <w:rPr>
                <w:rStyle w:val="Hipervnculo"/>
                <w:noProof/>
              </w:rPr>
              <w:t>SCROLL:</w:t>
            </w:r>
            <w:r w:rsidR="00AA5F40">
              <w:rPr>
                <w:noProof/>
                <w:webHidden/>
              </w:rPr>
              <w:tab/>
            </w:r>
            <w:r w:rsidR="00AA5F40">
              <w:rPr>
                <w:noProof/>
                <w:webHidden/>
              </w:rPr>
              <w:fldChar w:fldCharType="begin"/>
            </w:r>
            <w:r w:rsidR="00AA5F40">
              <w:rPr>
                <w:noProof/>
                <w:webHidden/>
              </w:rPr>
              <w:instrText xml:space="preserve"> PAGEREF _Toc27128023 \h </w:instrText>
            </w:r>
            <w:r w:rsidR="00AA5F40">
              <w:rPr>
                <w:noProof/>
                <w:webHidden/>
              </w:rPr>
            </w:r>
            <w:r w:rsidR="00AA5F40">
              <w:rPr>
                <w:noProof/>
                <w:webHidden/>
              </w:rPr>
              <w:fldChar w:fldCharType="separate"/>
            </w:r>
            <w:r w:rsidR="00816CE1">
              <w:rPr>
                <w:noProof/>
                <w:webHidden/>
              </w:rPr>
              <w:t>80</w:t>
            </w:r>
            <w:r w:rsidR="00AA5F40">
              <w:rPr>
                <w:noProof/>
                <w:webHidden/>
              </w:rPr>
              <w:fldChar w:fldCharType="end"/>
            </w:r>
          </w:hyperlink>
        </w:p>
        <w:p w:rsidR="00AA5F40" w:rsidRDefault="005D69D4">
          <w:pPr>
            <w:pStyle w:val="TDC2"/>
            <w:tabs>
              <w:tab w:val="right" w:leader="dot" w:pos="8828"/>
            </w:tabs>
            <w:rPr>
              <w:b w:val="0"/>
              <w:noProof/>
            </w:rPr>
          </w:pPr>
          <w:hyperlink w:anchor="_Toc27128024" w:history="1">
            <w:r w:rsidR="00AA5F40" w:rsidRPr="00184E74">
              <w:rPr>
                <w:rStyle w:val="Hipervnculo"/>
                <w:noProof/>
              </w:rPr>
              <w:t>SERVIDOR:</w:t>
            </w:r>
            <w:r w:rsidR="00AA5F40">
              <w:rPr>
                <w:noProof/>
                <w:webHidden/>
              </w:rPr>
              <w:tab/>
            </w:r>
            <w:r w:rsidR="00AA5F40">
              <w:rPr>
                <w:noProof/>
                <w:webHidden/>
              </w:rPr>
              <w:fldChar w:fldCharType="begin"/>
            </w:r>
            <w:r w:rsidR="00AA5F40">
              <w:rPr>
                <w:noProof/>
                <w:webHidden/>
              </w:rPr>
              <w:instrText xml:space="preserve"> PAGEREF _Toc27128024 \h </w:instrText>
            </w:r>
            <w:r w:rsidR="00AA5F40">
              <w:rPr>
                <w:noProof/>
                <w:webHidden/>
              </w:rPr>
            </w:r>
            <w:r w:rsidR="00AA5F40">
              <w:rPr>
                <w:noProof/>
                <w:webHidden/>
              </w:rPr>
              <w:fldChar w:fldCharType="separate"/>
            </w:r>
            <w:r w:rsidR="00816CE1">
              <w:rPr>
                <w:noProof/>
                <w:webHidden/>
              </w:rPr>
              <w:t>80</w:t>
            </w:r>
            <w:r w:rsidR="00AA5F40">
              <w:rPr>
                <w:noProof/>
                <w:webHidden/>
              </w:rPr>
              <w:fldChar w:fldCharType="end"/>
            </w:r>
          </w:hyperlink>
        </w:p>
        <w:p w:rsidR="00AA5F40" w:rsidRDefault="005D69D4">
          <w:pPr>
            <w:pStyle w:val="TDC2"/>
            <w:tabs>
              <w:tab w:val="right" w:leader="dot" w:pos="8828"/>
            </w:tabs>
            <w:rPr>
              <w:b w:val="0"/>
              <w:noProof/>
            </w:rPr>
          </w:pPr>
          <w:hyperlink w:anchor="_Toc27128025" w:history="1">
            <w:r w:rsidR="00AA5F40" w:rsidRPr="00184E74">
              <w:rPr>
                <w:rStyle w:val="Hipervnculo"/>
                <w:noProof/>
              </w:rPr>
              <w:t>SÍMBOLO DEL SISTEMA:</w:t>
            </w:r>
            <w:r w:rsidR="00AA5F40">
              <w:rPr>
                <w:noProof/>
                <w:webHidden/>
              </w:rPr>
              <w:tab/>
            </w:r>
            <w:r w:rsidR="00AA5F40">
              <w:rPr>
                <w:noProof/>
                <w:webHidden/>
              </w:rPr>
              <w:fldChar w:fldCharType="begin"/>
            </w:r>
            <w:r w:rsidR="00AA5F40">
              <w:rPr>
                <w:noProof/>
                <w:webHidden/>
              </w:rPr>
              <w:instrText xml:space="preserve"> PAGEREF _Toc27128025 \h </w:instrText>
            </w:r>
            <w:r w:rsidR="00AA5F40">
              <w:rPr>
                <w:noProof/>
                <w:webHidden/>
              </w:rPr>
            </w:r>
            <w:r w:rsidR="00AA5F40">
              <w:rPr>
                <w:noProof/>
                <w:webHidden/>
              </w:rPr>
              <w:fldChar w:fldCharType="separate"/>
            </w:r>
            <w:r w:rsidR="00816CE1">
              <w:rPr>
                <w:noProof/>
                <w:webHidden/>
              </w:rPr>
              <w:t>80</w:t>
            </w:r>
            <w:r w:rsidR="00AA5F40">
              <w:rPr>
                <w:noProof/>
                <w:webHidden/>
              </w:rPr>
              <w:fldChar w:fldCharType="end"/>
            </w:r>
          </w:hyperlink>
        </w:p>
        <w:p w:rsidR="00AA5F40" w:rsidRDefault="005D69D4">
          <w:pPr>
            <w:pStyle w:val="TDC2"/>
            <w:tabs>
              <w:tab w:val="right" w:leader="dot" w:pos="8828"/>
            </w:tabs>
            <w:rPr>
              <w:b w:val="0"/>
              <w:noProof/>
            </w:rPr>
          </w:pPr>
          <w:hyperlink w:anchor="_Toc27128026" w:history="1">
            <w:r w:rsidR="00AA5F40" w:rsidRPr="00184E74">
              <w:rPr>
                <w:rStyle w:val="Hipervnculo"/>
                <w:noProof/>
              </w:rPr>
              <w:t>SINTAXIS:</w:t>
            </w:r>
            <w:r w:rsidR="00AA5F40">
              <w:rPr>
                <w:noProof/>
                <w:webHidden/>
              </w:rPr>
              <w:tab/>
            </w:r>
            <w:r w:rsidR="00AA5F40">
              <w:rPr>
                <w:noProof/>
                <w:webHidden/>
              </w:rPr>
              <w:fldChar w:fldCharType="begin"/>
            </w:r>
            <w:r w:rsidR="00AA5F40">
              <w:rPr>
                <w:noProof/>
                <w:webHidden/>
              </w:rPr>
              <w:instrText xml:space="preserve"> PAGEREF _Toc27128026 \h </w:instrText>
            </w:r>
            <w:r w:rsidR="00AA5F40">
              <w:rPr>
                <w:noProof/>
                <w:webHidden/>
              </w:rPr>
            </w:r>
            <w:r w:rsidR="00AA5F40">
              <w:rPr>
                <w:noProof/>
                <w:webHidden/>
              </w:rPr>
              <w:fldChar w:fldCharType="separate"/>
            </w:r>
            <w:r w:rsidR="00816CE1">
              <w:rPr>
                <w:noProof/>
                <w:webHidden/>
              </w:rPr>
              <w:t>80</w:t>
            </w:r>
            <w:r w:rsidR="00AA5F40">
              <w:rPr>
                <w:noProof/>
                <w:webHidden/>
              </w:rPr>
              <w:fldChar w:fldCharType="end"/>
            </w:r>
          </w:hyperlink>
        </w:p>
        <w:p w:rsidR="00AA5F40" w:rsidRDefault="005D69D4">
          <w:pPr>
            <w:pStyle w:val="TDC2"/>
            <w:tabs>
              <w:tab w:val="right" w:leader="dot" w:pos="8828"/>
            </w:tabs>
            <w:rPr>
              <w:b w:val="0"/>
              <w:noProof/>
            </w:rPr>
          </w:pPr>
          <w:hyperlink w:anchor="_Toc27128027" w:history="1">
            <w:r w:rsidR="00AA5F40" w:rsidRPr="00184E74">
              <w:rPr>
                <w:rStyle w:val="Hipervnculo"/>
                <w:noProof/>
              </w:rPr>
              <w:t>SQL:</w:t>
            </w:r>
            <w:r w:rsidR="00AA5F40">
              <w:rPr>
                <w:noProof/>
                <w:webHidden/>
              </w:rPr>
              <w:tab/>
            </w:r>
            <w:r w:rsidR="00AA5F40">
              <w:rPr>
                <w:noProof/>
                <w:webHidden/>
              </w:rPr>
              <w:fldChar w:fldCharType="begin"/>
            </w:r>
            <w:r w:rsidR="00AA5F40">
              <w:rPr>
                <w:noProof/>
                <w:webHidden/>
              </w:rPr>
              <w:instrText xml:space="preserve"> PAGEREF _Toc27128027 \h </w:instrText>
            </w:r>
            <w:r w:rsidR="00AA5F40">
              <w:rPr>
                <w:noProof/>
                <w:webHidden/>
              </w:rPr>
            </w:r>
            <w:r w:rsidR="00AA5F40">
              <w:rPr>
                <w:noProof/>
                <w:webHidden/>
              </w:rPr>
              <w:fldChar w:fldCharType="separate"/>
            </w:r>
            <w:r w:rsidR="00816CE1">
              <w:rPr>
                <w:noProof/>
                <w:webHidden/>
              </w:rPr>
              <w:t>80</w:t>
            </w:r>
            <w:r w:rsidR="00AA5F40">
              <w:rPr>
                <w:noProof/>
                <w:webHidden/>
              </w:rPr>
              <w:fldChar w:fldCharType="end"/>
            </w:r>
          </w:hyperlink>
        </w:p>
        <w:p w:rsidR="00AA5F40" w:rsidRDefault="005D69D4">
          <w:pPr>
            <w:pStyle w:val="TDC2"/>
            <w:tabs>
              <w:tab w:val="right" w:leader="dot" w:pos="8828"/>
            </w:tabs>
            <w:rPr>
              <w:b w:val="0"/>
              <w:noProof/>
            </w:rPr>
          </w:pPr>
          <w:hyperlink w:anchor="_Toc27128028" w:history="1">
            <w:r w:rsidR="00AA5F40" w:rsidRPr="00184E74">
              <w:rPr>
                <w:rStyle w:val="Hipervnculo"/>
                <w:noProof/>
              </w:rPr>
              <w:t>WEB:</w:t>
            </w:r>
            <w:r w:rsidR="00AA5F40">
              <w:rPr>
                <w:noProof/>
                <w:webHidden/>
              </w:rPr>
              <w:tab/>
            </w:r>
            <w:r w:rsidR="00AA5F40">
              <w:rPr>
                <w:noProof/>
                <w:webHidden/>
              </w:rPr>
              <w:fldChar w:fldCharType="begin"/>
            </w:r>
            <w:r w:rsidR="00AA5F40">
              <w:rPr>
                <w:noProof/>
                <w:webHidden/>
              </w:rPr>
              <w:instrText xml:space="preserve"> PAGEREF _Toc27128028 \h </w:instrText>
            </w:r>
            <w:r w:rsidR="00AA5F40">
              <w:rPr>
                <w:noProof/>
                <w:webHidden/>
              </w:rPr>
            </w:r>
            <w:r w:rsidR="00AA5F40">
              <w:rPr>
                <w:noProof/>
                <w:webHidden/>
              </w:rPr>
              <w:fldChar w:fldCharType="separate"/>
            </w:r>
            <w:r w:rsidR="00816CE1">
              <w:rPr>
                <w:noProof/>
                <w:webHidden/>
              </w:rPr>
              <w:t>80</w:t>
            </w:r>
            <w:r w:rsidR="00AA5F40">
              <w:rPr>
                <w:noProof/>
                <w:webHidden/>
              </w:rPr>
              <w:fldChar w:fldCharType="end"/>
            </w:r>
          </w:hyperlink>
        </w:p>
        <w:p w:rsidR="00AA5F40" w:rsidRDefault="005D69D4">
          <w:pPr>
            <w:pStyle w:val="TDC2"/>
            <w:tabs>
              <w:tab w:val="right" w:leader="dot" w:pos="8828"/>
            </w:tabs>
            <w:rPr>
              <w:b w:val="0"/>
              <w:noProof/>
            </w:rPr>
          </w:pPr>
          <w:hyperlink w:anchor="_Toc27128029" w:history="1">
            <w:r w:rsidR="00AA5F40" w:rsidRPr="00184E74">
              <w:rPr>
                <w:rStyle w:val="Hipervnculo"/>
                <w:noProof/>
              </w:rPr>
              <w:t>WEB 2.0:</w:t>
            </w:r>
            <w:r w:rsidR="00AA5F40">
              <w:rPr>
                <w:noProof/>
                <w:webHidden/>
              </w:rPr>
              <w:tab/>
            </w:r>
            <w:r w:rsidR="00AA5F40">
              <w:rPr>
                <w:noProof/>
                <w:webHidden/>
              </w:rPr>
              <w:fldChar w:fldCharType="begin"/>
            </w:r>
            <w:r w:rsidR="00AA5F40">
              <w:rPr>
                <w:noProof/>
                <w:webHidden/>
              </w:rPr>
              <w:instrText xml:space="preserve"> PAGEREF _Toc27128029 \h </w:instrText>
            </w:r>
            <w:r w:rsidR="00AA5F40">
              <w:rPr>
                <w:noProof/>
                <w:webHidden/>
              </w:rPr>
            </w:r>
            <w:r w:rsidR="00AA5F40">
              <w:rPr>
                <w:noProof/>
                <w:webHidden/>
              </w:rPr>
              <w:fldChar w:fldCharType="separate"/>
            </w:r>
            <w:r w:rsidR="00816CE1">
              <w:rPr>
                <w:noProof/>
                <w:webHidden/>
              </w:rPr>
              <w:t>81</w:t>
            </w:r>
            <w:r w:rsidR="00AA5F40">
              <w:rPr>
                <w:noProof/>
                <w:webHidden/>
              </w:rPr>
              <w:fldChar w:fldCharType="end"/>
            </w:r>
          </w:hyperlink>
        </w:p>
        <w:p w:rsidR="00AA5F40" w:rsidRDefault="005D69D4">
          <w:pPr>
            <w:pStyle w:val="TDC2"/>
            <w:tabs>
              <w:tab w:val="right" w:leader="dot" w:pos="8828"/>
            </w:tabs>
            <w:rPr>
              <w:b w:val="0"/>
              <w:noProof/>
            </w:rPr>
          </w:pPr>
          <w:hyperlink w:anchor="_Toc27128030" w:history="1">
            <w:r w:rsidR="00AA5F40" w:rsidRPr="00184E74">
              <w:rPr>
                <w:rStyle w:val="Hipervnculo"/>
                <w:noProof/>
              </w:rPr>
              <w:t>WWW:</w:t>
            </w:r>
            <w:r w:rsidR="00AA5F40">
              <w:rPr>
                <w:noProof/>
                <w:webHidden/>
              </w:rPr>
              <w:tab/>
            </w:r>
            <w:r w:rsidR="00AA5F40">
              <w:rPr>
                <w:noProof/>
                <w:webHidden/>
              </w:rPr>
              <w:fldChar w:fldCharType="begin"/>
            </w:r>
            <w:r w:rsidR="00AA5F40">
              <w:rPr>
                <w:noProof/>
                <w:webHidden/>
              </w:rPr>
              <w:instrText xml:space="preserve"> PAGEREF _Toc27128030 \h </w:instrText>
            </w:r>
            <w:r w:rsidR="00AA5F40">
              <w:rPr>
                <w:noProof/>
                <w:webHidden/>
              </w:rPr>
            </w:r>
            <w:r w:rsidR="00AA5F40">
              <w:rPr>
                <w:noProof/>
                <w:webHidden/>
              </w:rPr>
              <w:fldChar w:fldCharType="separate"/>
            </w:r>
            <w:r w:rsidR="00816CE1">
              <w:rPr>
                <w:noProof/>
                <w:webHidden/>
              </w:rPr>
              <w:t>81</w:t>
            </w:r>
            <w:r w:rsidR="00AA5F40">
              <w:rPr>
                <w:noProof/>
                <w:webHidden/>
              </w:rPr>
              <w:fldChar w:fldCharType="end"/>
            </w:r>
          </w:hyperlink>
        </w:p>
        <w:p w:rsidR="00AA5F40" w:rsidRDefault="005D69D4">
          <w:pPr>
            <w:pStyle w:val="TDC2"/>
            <w:tabs>
              <w:tab w:val="right" w:leader="dot" w:pos="8828"/>
            </w:tabs>
            <w:rPr>
              <w:b w:val="0"/>
              <w:noProof/>
            </w:rPr>
          </w:pPr>
          <w:hyperlink w:anchor="_Toc27128031" w:history="1">
            <w:r w:rsidR="00AA5F40" w:rsidRPr="00184E74">
              <w:rPr>
                <w:rStyle w:val="Hipervnculo"/>
                <w:noProof/>
              </w:rPr>
              <w:t>ZOOM:</w:t>
            </w:r>
            <w:r w:rsidR="00AA5F40">
              <w:rPr>
                <w:noProof/>
                <w:webHidden/>
              </w:rPr>
              <w:tab/>
            </w:r>
            <w:r w:rsidR="00AA5F40">
              <w:rPr>
                <w:noProof/>
                <w:webHidden/>
              </w:rPr>
              <w:fldChar w:fldCharType="begin"/>
            </w:r>
            <w:r w:rsidR="00AA5F40">
              <w:rPr>
                <w:noProof/>
                <w:webHidden/>
              </w:rPr>
              <w:instrText xml:space="preserve"> PAGEREF _Toc27128031 \h </w:instrText>
            </w:r>
            <w:r w:rsidR="00AA5F40">
              <w:rPr>
                <w:noProof/>
                <w:webHidden/>
              </w:rPr>
            </w:r>
            <w:r w:rsidR="00AA5F40">
              <w:rPr>
                <w:noProof/>
                <w:webHidden/>
              </w:rPr>
              <w:fldChar w:fldCharType="separate"/>
            </w:r>
            <w:r w:rsidR="00816CE1">
              <w:rPr>
                <w:noProof/>
                <w:webHidden/>
              </w:rPr>
              <w:t>81</w:t>
            </w:r>
            <w:r w:rsidR="00AA5F40">
              <w:rPr>
                <w:noProof/>
                <w:webHidden/>
              </w:rPr>
              <w:fldChar w:fldCharType="end"/>
            </w:r>
          </w:hyperlink>
        </w:p>
        <w:p w:rsidR="00AA5F40" w:rsidRDefault="00AA5F40">
          <w:r>
            <w:rPr>
              <w:b/>
              <w:bCs/>
              <w:lang w:val="es-ES"/>
            </w:rPr>
            <w:fldChar w:fldCharType="end"/>
          </w:r>
        </w:p>
      </w:sdtContent>
    </w:sdt>
    <w:p w:rsidR="008426BB" w:rsidRDefault="008426BB" w:rsidP="008D0E59">
      <w:pPr>
        <w:rPr>
          <w:rFonts w:ascii="Arial" w:hAnsi="Arial" w:cs="Arial"/>
          <w:b/>
          <w:sz w:val="24"/>
          <w:szCs w:val="24"/>
        </w:rPr>
      </w:pPr>
    </w:p>
    <w:p w:rsidR="000F2126" w:rsidRDefault="000F2126" w:rsidP="008D0E59">
      <w:pPr>
        <w:rPr>
          <w:rFonts w:ascii="Arial" w:hAnsi="Arial" w:cs="Arial"/>
          <w:b/>
          <w:sz w:val="24"/>
          <w:szCs w:val="24"/>
        </w:rPr>
      </w:pPr>
    </w:p>
    <w:p w:rsidR="000F2126" w:rsidRDefault="000F2126" w:rsidP="008D0E59">
      <w:pPr>
        <w:rPr>
          <w:rFonts w:ascii="Arial" w:hAnsi="Arial" w:cs="Arial"/>
          <w:b/>
          <w:sz w:val="24"/>
          <w:szCs w:val="24"/>
        </w:rPr>
      </w:pPr>
    </w:p>
    <w:p w:rsidR="000F2126" w:rsidRDefault="000F2126" w:rsidP="008D0E59">
      <w:pPr>
        <w:rPr>
          <w:rFonts w:ascii="Arial" w:hAnsi="Arial" w:cs="Arial"/>
          <w:b/>
          <w:sz w:val="24"/>
          <w:szCs w:val="24"/>
        </w:rPr>
      </w:pPr>
    </w:p>
    <w:p w:rsidR="000F2126" w:rsidRDefault="000F2126" w:rsidP="008D0E59">
      <w:pPr>
        <w:rPr>
          <w:rFonts w:ascii="Arial" w:hAnsi="Arial" w:cs="Arial"/>
          <w:b/>
          <w:sz w:val="24"/>
          <w:szCs w:val="24"/>
        </w:rPr>
      </w:pPr>
    </w:p>
    <w:p w:rsidR="000F2126" w:rsidRDefault="000F2126" w:rsidP="008D0E59">
      <w:pPr>
        <w:rPr>
          <w:rFonts w:ascii="Arial" w:hAnsi="Arial" w:cs="Arial"/>
          <w:b/>
          <w:sz w:val="24"/>
          <w:szCs w:val="24"/>
        </w:rPr>
      </w:pPr>
    </w:p>
    <w:p w:rsidR="000F2126" w:rsidRDefault="000F2126"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816CE1" w:rsidRDefault="00816CE1" w:rsidP="008D0E59">
      <w:pPr>
        <w:rPr>
          <w:rFonts w:ascii="Arial" w:hAnsi="Arial" w:cs="Arial"/>
          <w:b/>
          <w:sz w:val="24"/>
          <w:szCs w:val="24"/>
        </w:rPr>
      </w:pPr>
    </w:p>
    <w:p w:rsidR="000F2126" w:rsidRDefault="00816CE1" w:rsidP="00816CE1">
      <w:pPr>
        <w:pStyle w:val="Ttulo1"/>
      </w:pPr>
      <w:r>
        <w:t xml:space="preserve">TABLA DE ILUSTRACIONES </w:t>
      </w:r>
    </w:p>
    <w:p w:rsidR="000F2126" w:rsidRDefault="000F2126" w:rsidP="008D0E59">
      <w:pPr>
        <w:rPr>
          <w:rFonts w:ascii="Arial" w:hAnsi="Arial" w:cs="Arial"/>
          <w:b/>
          <w:sz w:val="24"/>
          <w:szCs w:val="24"/>
        </w:rPr>
      </w:pPr>
    </w:p>
    <w:p w:rsidR="00816CE1" w:rsidRDefault="00816CE1">
      <w:pPr>
        <w:pStyle w:val="Tabladeilustraciones"/>
        <w:tabs>
          <w:tab w:val="right" w:leader="dot" w:pos="8828"/>
        </w:tabs>
        <w:rPr>
          <w:noProof/>
        </w:rPr>
      </w:pPr>
      <w:r>
        <w:rPr>
          <w:rFonts w:ascii="Arial" w:hAnsi="Arial" w:cs="Arial"/>
          <w:b/>
          <w:sz w:val="24"/>
          <w:szCs w:val="24"/>
        </w:rPr>
        <w:fldChar w:fldCharType="begin"/>
      </w:r>
      <w:r>
        <w:rPr>
          <w:rFonts w:ascii="Arial" w:hAnsi="Arial" w:cs="Arial"/>
          <w:b/>
          <w:sz w:val="24"/>
          <w:szCs w:val="24"/>
        </w:rPr>
        <w:instrText xml:space="preserve"> TOC \h \z \c "Ilustración" </w:instrText>
      </w:r>
      <w:r>
        <w:rPr>
          <w:rFonts w:ascii="Arial" w:hAnsi="Arial" w:cs="Arial"/>
          <w:b/>
          <w:sz w:val="24"/>
          <w:szCs w:val="24"/>
        </w:rPr>
        <w:fldChar w:fldCharType="separate"/>
      </w:r>
      <w:hyperlink w:anchor="_Toc27133875" w:history="1">
        <w:r w:rsidRPr="00816CE1">
          <w:rPr>
            <w:rStyle w:val="Ttulo2Car"/>
          </w:rPr>
          <w:t>Ilustración 1 Diagrama casos de uso Actores</w:t>
        </w:r>
        <w:r>
          <w:rPr>
            <w:noProof/>
            <w:webHidden/>
          </w:rPr>
          <w:tab/>
        </w:r>
        <w:r>
          <w:rPr>
            <w:noProof/>
            <w:webHidden/>
          </w:rPr>
          <w:fldChar w:fldCharType="begin"/>
        </w:r>
        <w:r>
          <w:rPr>
            <w:noProof/>
            <w:webHidden/>
          </w:rPr>
          <w:instrText xml:space="preserve"> PAGEREF _Toc27133875 \h </w:instrText>
        </w:r>
        <w:r>
          <w:rPr>
            <w:noProof/>
            <w:webHidden/>
          </w:rPr>
        </w:r>
        <w:r>
          <w:rPr>
            <w:noProof/>
            <w:webHidden/>
          </w:rPr>
          <w:fldChar w:fldCharType="separate"/>
        </w:r>
        <w:r>
          <w:rPr>
            <w:noProof/>
            <w:webHidden/>
          </w:rPr>
          <w:t>28</w:t>
        </w:r>
        <w:r>
          <w:rPr>
            <w:noProof/>
            <w:webHidden/>
          </w:rPr>
          <w:fldChar w:fldCharType="end"/>
        </w:r>
      </w:hyperlink>
    </w:p>
    <w:p w:rsidR="00816CE1" w:rsidRDefault="005D69D4">
      <w:pPr>
        <w:pStyle w:val="Tabladeilustraciones"/>
        <w:tabs>
          <w:tab w:val="right" w:leader="dot" w:pos="8828"/>
        </w:tabs>
        <w:rPr>
          <w:noProof/>
        </w:rPr>
      </w:pPr>
      <w:hyperlink w:anchor="_Toc27133876" w:history="1">
        <w:r w:rsidR="00816CE1" w:rsidRPr="00816CE1">
          <w:rPr>
            <w:rStyle w:val="Ttulo2Car"/>
          </w:rPr>
          <w:t>Ilustración 2 Diagrama Casos de uso Macroprocesos vs Actore</w:t>
        </w:r>
        <w:r w:rsidR="00816CE1" w:rsidRPr="008063BA">
          <w:rPr>
            <w:rStyle w:val="Hipervnculo"/>
            <w:noProof/>
          </w:rPr>
          <w:t>s</w:t>
        </w:r>
        <w:r w:rsidR="00816CE1">
          <w:rPr>
            <w:noProof/>
            <w:webHidden/>
          </w:rPr>
          <w:tab/>
        </w:r>
        <w:r w:rsidR="00816CE1">
          <w:rPr>
            <w:noProof/>
            <w:webHidden/>
          </w:rPr>
          <w:fldChar w:fldCharType="begin"/>
        </w:r>
        <w:r w:rsidR="00816CE1">
          <w:rPr>
            <w:noProof/>
            <w:webHidden/>
          </w:rPr>
          <w:instrText xml:space="preserve"> PAGEREF _Toc27133876 \h </w:instrText>
        </w:r>
        <w:r w:rsidR="00816CE1">
          <w:rPr>
            <w:noProof/>
            <w:webHidden/>
          </w:rPr>
        </w:r>
        <w:r w:rsidR="00816CE1">
          <w:rPr>
            <w:noProof/>
            <w:webHidden/>
          </w:rPr>
          <w:fldChar w:fldCharType="separate"/>
        </w:r>
        <w:r w:rsidR="00816CE1">
          <w:rPr>
            <w:noProof/>
            <w:webHidden/>
          </w:rPr>
          <w:t>29</w:t>
        </w:r>
        <w:r w:rsidR="00816CE1">
          <w:rPr>
            <w:noProof/>
            <w:webHidden/>
          </w:rPr>
          <w:fldChar w:fldCharType="end"/>
        </w:r>
      </w:hyperlink>
    </w:p>
    <w:p w:rsidR="00816CE1" w:rsidRDefault="005D69D4">
      <w:pPr>
        <w:pStyle w:val="Tabladeilustraciones"/>
        <w:tabs>
          <w:tab w:val="right" w:leader="dot" w:pos="8828"/>
        </w:tabs>
        <w:rPr>
          <w:noProof/>
        </w:rPr>
      </w:pPr>
      <w:hyperlink w:anchor="_Toc27133877" w:history="1">
        <w:r w:rsidR="00816CE1" w:rsidRPr="00816CE1">
          <w:rPr>
            <w:rStyle w:val="Ttulo2Car"/>
          </w:rPr>
          <w:t>Ilustración 3 Diagrama casos de uso criterios a evaluar</w:t>
        </w:r>
        <w:r w:rsidR="00816CE1">
          <w:rPr>
            <w:noProof/>
            <w:webHidden/>
          </w:rPr>
          <w:tab/>
        </w:r>
        <w:r w:rsidR="00816CE1">
          <w:rPr>
            <w:noProof/>
            <w:webHidden/>
          </w:rPr>
          <w:fldChar w:fldCharType="begin"/>
        </w:r>
        <w:r w:rsidR="00816CE1">
          <w:rPr>
            <w:noProof/>
            <w:webHidden/>
          </w:rPr>
          <w:instrText xml:space="preserve"> PAGEREF _Toc27133877 \h </w:instrText>
        </w:r>
        <w:r w:rsidR="00816CE1">
          <w:rPr>
            <w:noProof/>
            <w:webHidden/>
          </w:rPr>
        </w:r>
        <w:r w:rsidR="00816CE1">
          <w:rPr>
            <w:noProof/>
            <w:webHidden/>
          </w:rPr>
          <w:fldChar w:fldCharType="separate"/>
        </w:r>
        <w:r w:rsidR="00816CE1">
          <w:rPr>
            <w:noProof/>
            <w:webHidden/>
          </w:rPr>
          <w:t>30</w:t>
        </w:r>
        <w:r w:rsidR="00816CE1">
          <w:rPr>
            <w:noProof/>
            <w:webHidden/>
          </w:rPr>
          <w:fldChar w:fldCharType="end"/>
        </w:r>
      </w:hyperlink>
    </w:p>
    <w:p w:rsidR="00816CE1" w:rsidRDefault="005D69D4">
      <w:pPr>
        <w:pStyle w:val="Tabladeilustraciones"/>
        <w:tabs>
          <w:tab w:val="right" w:leader="dot" w:pos="8828"/>
        </w:tabs>
        <w:rPr>
          <w:noProof/>
        </w:rPr>
      </w:pPr>
      <w:hyperlink w:anchor="_Toc27133878" w:history="1">
        <w:r w:rsidR="00816CE1" w:rsidRPr="00816CE1">
          <w:rPr>
            <w:rStyle w:val="Ttulo2Car"/>
          </w:rPr>
          <w:t>Ilustración 4 Diagrama casos de uso Evaluación estudiantes</w:t>
        </w:r>
        <w:r w:rsidR="00816CE1">
          <w:rPr>
            <w:noProof/>
            <w:webHidden/>
          </w:rPr>
          <w:tab/>
        </w:r>
        <w:r w:rsidR="00816CE1">
          <w:rPr>
            <w:noProof/>
            <w:webHidden/>
          </w:rPr>
          <w:fldChar w:fldCharType="begin"/>
        </w:r>
        <w:r w:rsidR="00816CE1">
          <w:rPr>
            <w:noProof/>
            <w:webHidden/>
          </w:rPr>
          <w:instrText xml:space="preserve"> PAGEREF _Toc27133878 \h </w:instrText>
        </w:r>
        <w:r w:rsidR="00816CE1">
          <w:rPr>
            <w:noProof/>
            <w:webHidden/>
          </w:rPr>
        </w:r>
        <w:r w:rsidR="00816CE1">
          <w:rPr>
            <w:noProof/>
            <w:webHidden/>
          </w:rPr>
          <w:fldChar w:fldCharType="separate"/>
        </w:r>
        <w:r w:rsidR="00816CE1">
          <w:rPr>
            <w:noProof/>
            <w:webHidden/>
          </w:rPr>
          <w:t>31</w:t>
        </w:r>
        <w:r w:rsidR="00816CE1">
          <w:rPr>
            <w:noProof/>
            <w:webHidden/>
          </w:rPr>
          <w:fldChar w:fldCharType="end"/>
        </w:r>
      </w:hyperlink>
    </w:p>
    <w:p w:rsidR="00816CE1" w:rsidRDefault="005D69D4">
      <w:pPr>
        <w:pStyle w:val="Tabladeilustraciones"/>
        <w:tabs>
          <w:tab w:val="right" w:leader="dot" w:pos="8828"/>
        </w:tabs>
        <w:rPr>
          <w:noProof/>
        </w:rPr>
      </w:pPr>
      <w:hyperlink w:anchor="_Toc27133879" w:history="1">
        <w:r w:rsidR="00816CE1" w:rsidRPr="00816CE1">
          <w:rPr>
            <w:rStyle w:val="Ttulo2Car"/>
          </w:rPr>
          <w:t>Ilustración 5 Diagrama casos de uso Gestionar bitácoras</w:t>
        </w:r>
        <w:r w:rsidR="00816CE1">
          <w:rPr>
            <w:noProof/>
            <w:webHidden/>
          </w:rPr>
          <w:tab/>
        </w:r>
        <w:r w:rsidR="00816CE1">
          <w:rPr>
            <w:noProof/>
            <w:webHidden/>
          </w:rPr>
          <w:fldChar w:fldCharType="begin"/>
        </w:r>
        <w:r w:rsidR="00816CE1">
          <w:rPr>
            <w:noProof/>
            <w:webHidden/>
          </w:rPr>
          <w:instrText xml:space="preserve"> PAGEREF _Toc27133879 \h </w:instrText>
        </w:r>
        <w:r w:rsidR="00816CE1">
          <w:rPr>
            <w:noProof/>
            <w:webHidden/>
          </w:rPr>
        </w:r>
        <w:r w:rsidR="00816CE1">
          <w:rPr>
            <w:noProof/>
            <w:webHidden/>
          </w:rPr>
          <w:fldChar w:fldCharType="separate"/>
        </w:r>
        <w:r w:rsidR="00816CE1">
          <w:rPr>
            <w:noProof/>
            <w:webHidden/>
          </w:rPr>
          <w:t>32</w:t>
        </w:r>
        <w:r w:rsidR="00816CE1">
          <w:rPr>
            <w:noProof/>
            <w:webHidden/>
          </w:rPr>
          <w:fldChar w:fldCharType="end"/>
        </w:r>
      </w:hyperlink>
    </w:p>
    <w:p w:rsidR="00816CE1" w:rsidRDefault="005D69D4">
      <w:pPr>
        <w:pStyle w:val="Tabladeilustraciones"/>
        <w:tabs>
          <w:tab w:val="right" w:leader="dot" w:pos="8828"/>
        </w:tabs>
        <w:rPr>
          <w:noProof/>
        </w:rPr>
      </w:pPr>
      <w:hyperlink w:anchor="_Toc27133880" w:history="1">
        <w:r w:rsidR="00816CE1" w:rsidRPr="00816CE1">
          <w:rPr>
            <w:rStyle w:val="Ttulo2Car"/>
          </w:rPr>
          <w:t>Ilustración 6 Diagrama casos de uso Gestionar Cargos</w:t>
        </w:r>
        <w:r w:rsidR="00816CE1">
          <w:rPr>
            <w:noProof/>
            <w:webHidden/>
          </w:rPr>
          <w:tab/>
        </w:r>
        <w:r w:rsidR="00816CE1">
          <w:rPr>
            <w:noProof/>
            <w:webHidden/>
          </w:rPr>
          <w:fldChar w:fldCharType="begin"/>
        </w:r>
        <w:r w:rsidR="00816CE1">
          <w:rPr>
            <w:noProof/>
            <w:webHidden/>
          </w:rPr>
          <w:instrText xml:space="preserve"> PAGEREF _Toc27133880 \h </w:instrText>
        </w:r>
        <w:r w:rsidR="00816CE1">
          <w:rPr>
            <w:noProof/>
            <w:webHidden/>
          </w:rPr>
        </w:r>
        <w:r w:rsidR="00816CE1">
          <w:rPr>
            <w:noProof/>
            <w:webHidden/>
          </w:rPr>
          <w:fldChar w:fldCharType="separate"/>
        </w:r>
        <w:r w:rsidR="00816CE1">
          <w:rPr>
            <w:noProof/>
            <w:webHidden/>
          </w:rPr>
          <w:t>33</w:t>
        </w:r>
        <w:r w:rsidR="00816CE1">
          <w:rPr>
            <w:noProof/>
            <w:webHidden/>
          </w:rPr>
          <w:fldChar w:fldCharType="end"/>
        </w:r>
      </w:hyperlink>
    </w:p>
    <w:p w:rsidR="00816CE1" w:rsidRDefault="005D69D4">
      <w:pPr>
        <w:pStyle w:val="Tabladeilustraciones"/>
        <w:tabs>
          <w:tab w:val="right" w:leader="dot" w:pos="8828"/>
        </w:tabs>
        <w:rPr>
          <w:noProof/>
        </w:rPr>
      </w:pPr>
      <w:hyperlink w:anchor="_Toc27133881" w:history="1">
        <w:r w:rsidR="00816CE1" w:rsidRPr="00816CE1">
          <w:rPr>
            <w:rStyle w:val="Ttulo2Car"/>
          </w:rPr>
          <w:t>Ilustración 7 Diagrama casos de uso Gestionar Estudiantes</w:t>
        </w:r>
        <w:r w:rsidR="00816CE1">
          <w:rPr>
            <w:noProof/>
            <w:webHidden/>
          </w:rPr>
          <w:tab/>
        </w:r>
        <w:r w:rsidR="00816CE1">
          <w:rPr>
            <w:noProof/>
            <w:webHidden/>
          </w:rPr>
          <w:fldChar w:fldCharType="begin"/>
        </w:r>
        <w:r w:rsidR="00816CE1">
          <w:rPr>
            <w:noProof/>
            <w:webHidden/>
          </w:rPr>
          <w:instrText xml:space="preserve"> PAGEREF _Toc27133881 \h </w:instrText>
        </w:r>
        <w:r w:rsidR="00816CE1">
          <w:rPr>
            <w:noProof/>
            <w:webHidden/>
          </w:rPr>
        </w:r>
        <w:r w:rsidR="00816CE1">
          <w:rPr>
            <w:noProof/>
            <w:webHidden/>
          </w:rPr>
          <w:fldChar w:fldCharType="separate"/>
        </w:r>
        <w:r w:rsidR="00816CE1">
          <w:rPr>
            <w:noProof/>
            <w:webHidden/>
          </w:rPr>
          <w:t>34</w:t>
        </w:r>
        <w:r w:rsidR="00816CE1">
          <w:rPr>
            <w:noProof/>
            <w:webHidden/>
          </w:rPr>
          <w:fldChar w:fldCharType="end"/>
        </w:r>
      </w:hyperlink>
    </w:p>
    <w:p w:rsidR="00816CE1" w:rsidRDefault="005D69D4">
      <w:pPr>
        <w:pStyle w:val="Tabladeilustraciones"/>
        <w:tabs>
          <w:tab w:val="right" w:leader="dot" w:pos="8828"/>
        </w:tabs>
        <w:rPr>
          <w:noProof/>
        </w:rPr>
      </w:pPr>
      <w:hyperlink w:anchor="_Toc27133882" w:history="1">
        <w:r w:rsidR="00816CE1" w:rsidRPr="00816CE1">
          <w:rPr>
            <w:rStyle w:val="Ttulo2Car"/>
          </w:rPr>
          <w:t>Ilustración 8 Diagrama Casos de uso Gestionar Funciones</w:t>
        </w:r>
        <w:r w:rsidR="00816CE1">
          <w:rPr>
            <w:noProof/>
            <w:webHidden/>
          </w:rPr>
          <w:tab/>
        </w:r>
        <w:r w:rsidR="00816CE1">
          <w:rPr>
            <w:noProof/>
            <w:webHidden/>
          </w:rPr>
          <w:fldChar w:fldCharType="begin"/>
        </w:r>
        <w:r w:rsidR="00816CE1">
          <w:rPr>
            <w:noProof/>
            <w:webHidden/>
          </w:rPr>
          <w:instrText xml:space="preserve"> PAGEREF _Toc27133882 \h </w:instrText>
        </w:r>
        <w:r w:rsidR="00816CE1">
          <w:rPr>
            <w:noProof/>
            <w:webHidden/>
          </w:rPr>
        </w:r>
        <w:r w:rsidR="00816CE1">
          <w:rPr>
            <w:noProof/>
            <w:webHidden/>
          </w:rPr>
          <w:fldChar w:fldCharType="separate"/>
        </w:r>
        <w:r w:rsidR="00816CE1">
          <w:rPr>
            <w:noProof/>
            <w:webHidden/>
          </w:rPr>
          <w:t>35</w:t>
        </w:r>
        <w:r w:rsidR="00816CE1">
          <w:rPr>
            <w:noProof/>
            <w:webHidden/>
          </w:rPr>
          <w:fldChar w:fldCharType="end"/>
        </w:r>
      </w:hyperlink>
    </w:p>
    <w:p w:rsidR="00816CE1" w:rsidRDefault="005D69D4">
      <w:pPr>
        <w:pStyle w:val="Tabladeilustraciones"/>
        <w:tabs>
          <w:tab w:val="right" w:leader="dot" w:pos="8828"/>
        </w:tabs>
        <w:rPr>
          <w:noProof/>
        </w:rPr>
      </w:pPr>
      <w:hyperlink w:anchor="_Toc27133883" w:history="1">
        <w:r w:rsidR="00816CE1" w:rsidRPr="00816CE1">
          <w:rPr>
            <w:rStyle w:val="Ttulo2Car"/>
          </w:rPr>
          <w:t>Ilustración 9 Diagrama Casos de uso Gestionar Programas</w:t>
        </w:r>
        <w:r w:rsidR="00816CE1">
          <w:rPr>
            <w:noProof/>
            <w:webHidden/>
          </w:rPr>
          <w:tab/>
        </w:r>
        <w:r w:rsidR="00816CE1">
          <w:rPr>
            <w:noProof/>
            <w:webHidden/>
          </w:rPr>
          <w:fldChar w:fldCharType="begin"/>
        </w:r>
        <w:r w:rsidR="00816CE1">
          <w:rPr>
            <w:noProof/>
            <w:webHidden/>
          </w:rPr>
          <w:instrText xml:space="preserve"> PAGEREF _Toc27133883 \h </w:instrText>
        </w:r>
        <w:r w:rsidR="00816CE1">
          <w:rPr>
            <w:noProof/>
            <w:webHidden/>
          </w:rPr>
        </w:r>
        <w:r w:rsidR="00816CE1">
          <w:rPr>
            <w:noProof/>
            <w:webHidden/>
          </w:rPr>
          <w:fldChar w:fldCharType="separate"/>
        </w:r>
        <w:r w:rsidR="00816CE1">
          <w:rPr>
            <w:noProof/>
            <w:webHidden/>
          </w:rPr>
          <w:t>36</w:t>
        </w:r>
        <w:r w:rsidR="00816CE1">
          <w:rPr>
            <w:noProof/>
            <w:webHidden/>
          </w:rPr>
          <w:fldChar w:fldCharType="end"/>
        </w:r>
      </w:hyperlink>
    </w:p>
    <w:p w:rsidR="00816CE1" w:rsidRDefault="005D69D4">
      <w:pPr>
        <w:pStyle w:val="Tabladeilustraciones"/>
        <w:tabs>
          <w:tab w:val="right" w:leader="dot" w:pos="8828"/>
        </w:tabs>
        <w:rPr>
          <w:noProof/>
        </w:rPr>
      </w:pPr>
      <w:hyperlink w:anchor="_Toc27133884" w:history="1">
        <w:r w:rsidR="00816CE1" w:rsidRPr="00816CE1">
          <w:rPr>
            <w:rStyle w:val="Ttulo2Car"/>
          </w:rPr>
          <w:t>Ilustración 10 Diagrama Casos de uso Gestionar Reportes</w:t>
        </w:r>
        <w:r w:rsidR="00816CE1">
          <w:rPr>
            <w:noProof/>
            <w:webHidden/>
          </w:rPr>
          <w:tab/>
        </w:r>
        <w:r w:rsidR="00816CE1">
          <w:rPr>
            <w:noProof/>
            <w:webHidden/>
          </w:rPr>
          <w:fldChar w:fldCharType="begin"/>
        </w:r>
        <w:r w:rsidR="00816CE1">
          <w:rPr>
            <w:noProof/>
            <w:webHidden/>
          </w:rPr>
          <w:instrText xml:space="preserve"> PAGEREF _Toc27133884 \h </w:instrText>
        </w:r>
        <w:r w:rsidR="00816CE1">
          <w:rPr>
            <w:noProof/>
            <w:webHidden/>
          </w:rPr>
        </w:r>
        <w:r w:rsidR="00816CE1">
          <w:rPr>
            <w:noProof/>
            <w:webHidden/>
          </w:rPr>
          <w:fldChar w:fldCharType="separate"/>
        </w:r>
        <w:r w:rsidR="00816CE1">
          <w:rPr>
            <w:noProof/>
            <w:webHidden/>
          </w:rPr>
          <w:t>37</w:t>
        </w:r>
        <w:r w:rsidR="00816CE1">
          <w:rPr>
            <w:noProof/>
            <w:webHidden/>
          </w:rPr>
          <w:fldChar w:fldCharType="end"/>
        </w:r>
      </w:hyperlink>
    </w:p>
    <w:p w:rsidR="00816CE1" w:rsidRDefault="005D69D4">
      <w:pPr>
        <w:pStyle w:val="Tabladeilustraciones"/>
        <w:tabs>
          <w:tab w:val="right" w:leader="dot" w:pos="8828"/>
        </w:tabs>
        <w:rPr>
          <w:noProof/>
        </w:rPr>
      </w:pPr>
      <w:hyperlink w:anchor="_Toc27133885" w:history="1">
        <w:r w:rsidR="00816CE1" w:rsidRPr="00816CE1">
          <w:rPr>
            <w:rStyle w:val="Ttulo2Car"/>
          </w:rPr>
          <w:t>Ilustración 11 Diagrama Casos de uso Gestionar Usuarios</w:t>
        </w:r>
        <w:r w:rsidR="00816CE1">
          <w:rPr>
            <w:noProof/>
            <w:webHidden/>
          </w:rPr>
          <w:tab/>
        </w:r>
        <w:r w:rsidR="00816CE1">
          <w:rPr>
            <w:noProof/>
            <w:webHidden/>
          </w:rPr>
          <w:fldChar w:fldCharType="begin"/>
        </w:r>
        <w:r w:rsidR="00816CE1">
          <w:rPr>
            <w:noProof/>
            <w:webHidden/>
          </w:rPr>
          <w:instrText xml:space="preserve"> PAGEREF _Toc27133885 \h </w:instrText>
        </w:r>
        <w:r w:rsidR="00816CE1">
          <w:rPr>
            <w:noProof/>
            <w:webHidden/>
          </w:rPr>
        </w:r>
        <w:r w:rsidR="00816CE1">
          <w:rPr>
            <w:noProof/>
            <w:webHidden/>
          </w:rPr>
          <w:fldChar w:fldCharType="separate"/>
        </w:r>
        <w:r w:rsidR="00816CE1">
          <w:rPr>
            <w:noProof/>
            <w:webHidden/>
          </w:rPr>
          <w:t>38</w:t>
        </w:r>
        <w:r w:rsidR="00816CE1">
          <w:rPr>
            <w:noProof/>
            <w:webHidden/>
          </w:rPr>
          <w:fldChar w:fldCharType="end"/>
        </w:r>
      </w:hyperlink>
    </w:p>
    <w:p w:rsidR="00816CE1" w:rsidRDefault="005D69D4">
      <w:pPr>
        <w:pStyle w:val="Tabladeilustraciones"/>
        <w:tabs>
          <w:tab w:val="right" w:leader="dot" w:pos="8828"/>
        </w:tabs>
        <w:rPr>
          <w:noProof/>
        </w:rPr>
      </w:pPr>
      <w:hyperlink w:anchor="_Toc27133886" w:history="1">
        <w:r w:rsidR="00816CE1" w:rsidRPr="00816CE1">
          <w:rPr>
            <w:rStyle w:val="Ttulo2Car"/>
          </w:rPr>
          <w:t>Ilustración 12 Diagrama Casos de uso Macroprocesos</w:t>
        </w:r>
        <w:r w:rsidR="00816CE1">
          <w:rPr>
            <w:noProof/>
            <w:webHidden/>
          </w:rPr>
          <w:tab/>
        </w:r>
        <w:r w:rsidR="00816CE1">
          <w:rPr>
            <w:noProof/>
            <w:webHidden/>
          </w:rPr>
          <w:fldChar w:fldCharType="begin"/>
        </w:r>
        <w:r w:rsidR="00816CE1">
          <w:rPr>
            <w:noProof/>
            <w:webHidden/>
          </w:rPr>
          <w:instrText xml:space="preserve"> PAGEREF _Toc27133886 \h </w:instrText>
        </w:r>
        <w:r w:rsidR="00816CE1">
          <w:rPr>
            <w:noProof/>
            <w:webHidden/>
          </w:rPr>
        </w:r>
        <w:r w:rsidR="00816CE1">
          <w:rPr>
            <w:noProof/>
            <w:webHidden/>
          </w:rPr>
          <w:fldChar w:fldCharType="separate"/>
        </w:r>
        <w:r w:rsidR="00816CE1">
          <w:rPr>
            <w:noProof/>
            <w:webHidden/>
          </w:rPr>
          <w:t>39</w:t>
        </w:r>
        <w:r w:rsidR="00816CE1">
          <w:rPr>
            <w:noProof/>
            <w:webHidden/>
          </w:rPr>
          <w:fldChar w:fldCharType="end"/>
        </w:r>
      </w:hyperlink>
    </w:p>
    <w:p w:rsidR="00816CE1" w:rsidRDefault="005D69D4">
      <w:pPr>
        <w:pStyle w:val="Tabladeilustraciones"/>
        <w:tabs>
          <w:tab w:val="right" w:leader="dot" w:pos="8828"/>
        </w:tabs>
        <w:rPr>
          <w:noProof/>
        </w:rPr>
      </w:pPr>
      <w:hyperlink r:id="rId8" w:anchor="_Toc27133887" w:history="1">
        <w:r w:rsidR="00816CE1" w:rsidRPr="00816CE1">
          <w:rPr>
            <w:rStyle w:val="Ttulo2Car"/>
          </w:rPr>
          <w:t>Ilustración 13 Diagrama de Clases</w:t>
        </w:r>
        <w:r w:rsidR="00816CE1">
          <w:rPr>
            <w:noProof/>
            <w:webHidden/>
          </w:rPr>
          <w:tab/>
        </w:r>
        <w:r w:rsidR="00816CE1">
          <w:rPr>
            <w:noProof/>
            <w:webHidden/>
          </w:rPr>
          <w:fldChar w:fldCharType="begin"/>
        </w:r>
        <w:r w:rsidR="00816CE1">
          <w:rPr>
            <w:noProof/>
            <w:webHidden/>
          </w:rPr>
          <w:instrText xml:space="preserve"> PAGEREF _Toc27133887 \h </w:instrText>
        </w:r>
        <w:r w:rsidR="00816CE1">
          <w:rPr>
            <w:noProof/>
            <w:webHidden/>
          </w:rPr>
        </w:r>
        <w:r w:rsidR="00816CE1">
          <w:rPr>
            <w:noProof/>
            <w:webHidden/>
          </w:rPr>
          <w:fldChar w:fldCharType="separate"/>
        </w:r>
        <w:r w:rsidR="00816CE1">
          <w:rPr>
            <w:noProof/>
            <w:webHidden/>
          </w:rPr>
          <w:t>41</w:t>
        </w:r>
        <w:r w:rsidR="00816CE1">
          <w:rPr>
            <w:noProof/>
            <w:webHidden/>
          </w:rPr>
          <w:fldChar w:fldCharType="end"/>
        </w:r>
      </w:hyperlink>
    </w:p>
    <w:p w:rsidR="00816CE1" w:rsidRDefault="005D69D4">
      <w:pPr>
        <w:pStyle w:val="Tabladeilustraciones"/>
        <w:tabs>
          <w:tab w:val="right" w:leader="dot" w:pos="8828"/>
        </w:tabs>
        <w:rPr>
          <w:noProof/>
        </w:rPr>
      </w:pPr>
      <w:hyperlink w:anchor="_Toc27133888" w:history="1">
        <w:r w:rsidR="00816CE1" w:rsidRPr="00816CE1">
          <w:rPr>
            <w:rStyle w:val="Ttulo2Car"/>
          </w:rPr>
          <w:t>Ilustración 14 Diseño de Base de Datos Workbench</w:t>
        </w:r>
        <w:r w:rsidR="00816CE1">
          <w:rPr>
            <w:noProof/>
            <w:webHidden/>
          </w:rPr>
          <w:tab/>
        </w:r>
        <w:r w:rsidR="00816CE1">
          <w:rPr>
            <w:noProof/>
            <w:webHidden/>
          </w:rPr>
          <w:fldChar w:fldCharType="begin"/>
        </w:r>
        <w:r w:rsidR="00816CE1">
          <w:rPr>
            <w:noProof/>
            <w:webHidden/>
          </w:rPr>
          <w:instrText xml:space="preserve"> PAGEREF _Toc27133888 \h </w:instrText>
        </w:r>
        <w:r w:rsidR="00816CE1">
          <w:rPr>
            <w:noProof/>
            <w:webHidden/>
          </w:rPr>
        </w:r>
        <w:r w:rsidR="00816CE1">
          <w:rPr>
            <w:noProof/>
            <w:webHidden/>
          </w:rPr>
          <w:fldChar w:fldCharType="separate"/>
        </w:r>
        <w:r w:rsidR="00816CE1">
          <w:rPr>
            <w:noProof/>
            <w:webHidden/>
          </w:rPr>
          <w:t>42</w:t>
        </w:r>
        <w:r w:rsidR="00816CE1">
          <w:rPr>
            <w:noProof/>
            <w:webHidden/>
          </w:rPr>
          <w:fldChar w:fldCharType="end"/>
        </w:r>
      </w:hyperlink>
    </w:p>
    <w:p w:rsidR="00816CE1" w:rsidRDefault="005D69D4">
      <w:pPr>
        <w:pStyle w:val="Tabladeilustraciones"/>
        <w:tabs>
          <w:tab w:val="right" w:leader="dot" w:pos="8828"/>
        </w:tabs>
        <w:rPr>
          <w:noProof/>
        </w:rPr>
      </w:pPr>
      <w:hyperlink w:anchor="_Toc27133889" w:history="1">
        <w:r w:rsidR="00816CE1" w:rsidRPr="00816CE1">
          <w:rPr>
            <w:rStyle w:val="Ttulo2Car"/>
          </w:rPr>
          <w:t>Ilustración 15 Diseño de Arquitectura 1</w:t>
        </w:r>
        <w:r w:rsidR="00816CE1">
          <w:rPr>
            <w:noProof/>
            <w:webHidden/>
          </w:rPr>
          <w:tab/>
        </w:r>
        <w:r w:rsidR="00816CE1">
          <w:rPr>
            <w:noProof/>
            <w:webHidden/>
          </w:rPr>
          <w:fldChar w:fldCharType="begin"/>
        </w:r>
        <w:r w:rsidR="00816CE1">
          <w:rPr>
            <w:noProof/>
            <w:webHidden/>
          </w:rPr>
          <w:instrText xml:space="preserve"> PAGEREF _Toc27133889 \h </w:instrText>
        </w:r>
        <w:r w:rsidR="00816CE1">
          <w:rPr>
            <w:noProof/>
            <w:webHidden/>
          </w:rPr>
        </w:r>
        <w:r w:rsidR="00816CE1">
          <w:rPr>
            <w:noProof/>
            <w:webHidden/>
          </w:rPr>
          <w:fldChar w:fldCharType="separate"/>
        </w:r>
        <w:r w:rsidR="00816CE1">
          <w:rPr>
            <w:noProof/>
            <w:webHidden/>
          </w:rPr>
          <w:t>59</w:t>
        </w:r>
        <w:r w:rsidR="00816CE1">
          <w:rPr>
            <w:noProof/>
            <w:webHidden/>
          </w:rPr>
          <w:fldChar w:fldCharType="end"/>
        </w:r>
      </w:hyperlink>
    </w:p>
    <w:p w:rsidR="00816CE1" w:rsidRDefault="005D69D4">
      <w:pPr>
        <w:pStyle w:val="Tabladeilustraciones"/>
        <w:tabs>
          <w:tab w:val="right" w:leader="dot" w:pos="8828"/>
        </w:tabs>
        <w:rPr>
          <w:noProof/>
        </w:rPr>
      </w:pPr>
      <w:hyperlink w:anchor="_Toc27133890" w:history="1">
        <w:r w:rsidR="00816CE1" w:rsidRPr="00816CE1">
          <w:rPr>
            <w:rStyle w:val="Ttulo2Car"/>
          </w:rPr>
          <w:t>Ilustración 16 Diseño de Arquitectura 2</w:t>
        </w:r>
        <w:r w:rsidR="00816CE1">
          <w:rPr>
            <w:noProof/>
            <w:webHidden/>
          </w:rPr>
          <w:tab/>
        </w:r>
        <w:r w:rsidR="00816CE1">
          <w:rPr>
            <w:noProof/>
            <w:webHidden/>
          </w:rPr>
          <w:fldChar w:fldCharType="begin"/>
        </w:r>
        <w:r w:rsidR="00816CE1">
          <w:rPr>
            <w:noProof/>
            <w:webHidden/>
          </w:rPr>
          <w:instrText xml:space="preserve"> PAGEREF _Toc27133890 \h </w:instrText>
        </w:r>
        <w:r w:rsidR="00816CE1">
          <w:rPr>
            <w:noProof/>
            <w:webHidden/>
          </w:rPr>
        </w:r>
        <w:r w:rsidR="00816CE1">
          <w:rPr>
            <w:noProof/>
            <w:webHidden/>
          </w:rPr>
          <w:fldChar w:fldCharType="separate"/>
        </w:r>
        <w:r w:rsidR="00816CE1">
          <w:rPr>
            <w:noProof/>
            <w:webHidden/>
          </w:rPr>
          <w:t>60</w:t>
        </w:r>
        <w:r w:rsidR="00816CE1">
          <w:rPr>
            <w:noProof/>
            <w:webHidden/>
          </w:rPr>
          <w:fldChar w:fldCharType="end"/>
        </w:r>
      </w:hyperlink>
    </w:p>
    <w:p w:rsidR="00816CE1" w:rsidRDefault="005D69D4">
      <w:pPr>
        <w:pStyle w:val="Tabladeilustraciones"/>
        <w:tabs>
          <w:tab w:val="right" w:leader="dot" w:pos="8828"/>
        </w:tabs>
        <w:rPr>
          <w:noProof/>
        </w:rPr>
      </w:pPr>
      <w:hyperlink w:anchor="_Toc27133891" w:history="1">
        <w:r w:rsidR="00816CE1" w:rsidRPr="00816CE1">
          <w:rPr>
            <w:rStyle w:val="Ttulo2Car"/>
          </w:rPr>
          <w:t>Ilustración 17 DIseño de Arquitectura 3</w:t>
        </w:r>
        <w:r w:rsidR="00816CE1">
          <w:rPr>
            <w:noProof/>
            <w:webHidden/>
          </w:rPr>
          <w:tab/>
        </w:r>
        <w:r w:rsidR="00816CE1">
          <w:rPr>
            <w:noProof/>
            <w:webHidden/>
          </w:rPr>
          <w:fldChar w:fldCharType="begin"/>
        </w:r>
        <w:r w:rsidR="00816CE1">
          <w:rPr>
            <w:noProof/>
            <w:webHidden/>
          </w:rPr>
          <w:instrText xml:space="preserve"> PAGEREF _Toc27133891 \h </w:instrText>
        </w:r>
        <w:r w:rsidR="00816CE1">
          <w:rPr>
            <w:noProof/>
            <w:webHidden/>
          </w:rPr>
        </w:r>
        <w:r w:rsidR="00816CE1">
          <w:rPr>
            <w:noProof/>
            <w:webHidden/>
          </w:rPr>
          <w:fldChar w:fldCharType="separate"/>
        </w:r>
        <w:r w:rsidR="00816CE1">
          <w:rPr>
            <w:noProof/>
            <w:webHidden/>
          </w:rPr>
          <w:t>61</w:t>
        </w:r>
        <w:r w:rsidR="00816CE1">
          <w:rPr>
            <w:noProof/>
            <w:webHidden/>
          </w:rPr>
          <w:fldChar w:fldCharType="end"/>
        </w:r>
      </w:hyperlink>
    </w:p>
    <w:p w:rsidR="00816CE1" w:rsidRDefault="005D69D4">
      <w:pPr>
        <w:pStyle w:val="Tabladeilustraciones"/>
        <w:tabs>
          <w:tab w:val="right" w:leader="dot" w:pos="8828"/>
        </w:tabs>
        <w:rPr>
          <w:noProof/>
        </w:rPr>
      </w:pPr>
      <w:hyperlink w:anchor="_Toc27133892" w:history="1">
        <w:r w:rsidR="00816CE1" w:rsidRPr="00816CE1">
          <w:rPr>
            <w:rStyle w:val="Ttulo2Car"/>
          </w:rPr>
          <w:t>Ilustración 18 Diseño de Arquitectura 4</w:t>
        </w:r>
        <w:r w:rsidR="00816CE1">
          <w:rPr>
            <w:noProof/>
            <w:webHidden/>
          </w:rPr>
          <w:tab/>
        </w:r>
        <w:r w:rsidR="00816CE1">
          <w:rPr>
            <w:noProof/>
            <w:webHidden/>
          </w:rPr>
          <w:fldChar w:fldCharType="begin"/>
        </w:r>
        <w:r w:rsidR="00816CE1">
          <w:rPr>
            <w:noProof/>
            <w:webHidden/>
          </w:rPr>
          <w:instrText xml:space="preserve"> PAGEREF _Toc27133892 \h </w:instrText>
        </w:r>
        <w:r w:rsidR="00816CE1">
          <w:rPr>
            <w:noProof/>
            <w:webHidden/>
          </w:rPr>
        </w:r>
        <w:r w:rsidR="00816CE1">
          <w:rPr>
            <w:noProof/>
            <w:webHidden/>
          </w:rPr>
          <w:fldChar w:fldCharType="separate"/>
        </w:r>
        <w:r w:rsidR="00816CE1">
          <w:rPr>
            <w:noProof/>
            <w:webHidden/>
          </w:rPr>
          <w:t>62</w:t>
        </w:r>
        <w:r w:rsidR="00816CE1">
          <w:rPr>
            <w:noProof/>
            <w:webHidden/>
          </w:rPr>
          <w:fldChar w:fldCharType="end"/>
        </w:r>
      </w:hyperlink>
    </w:p>
    <w:p w:rsidR="00816CE1" w:rsidRDefault="005D69D4">
      <w:pPr>
        <w:pStyle w:val="Tabladeilustraciones"/>
        <w:tabs>
          <w:tab w:val="right" w:leader="dot" w:pos="8828"/>
        </w:tabs>
        <w:rPr>
          <w:noProof/>
        </w:rPr>
      </w:pPr>
      <w:hyperlink w:anchor="_Toc27133893" w:history="1">
        <w:r w:rsidR="00816CE1" w:rsidRPr="00816CE1">
          <w:rPr>
            <w:rStyle w:val="Ttulo2Car"/>
          </w:rPr>
          <w:t>Ilustración 19 Diseño de Arquitectura 5</w:t>
        </w:r>
        <w:r w:rsidR="00816CE1">
          <w:rPr>
            <w:noProof/>
            <w:webHidden/>
          </w:rPr>
          <w:tab/>
        </w:r>
        <w:r w:rsidR="00816CE1">
          <w:rPr>
            <w:noProof/>
            <w:webHidden/>
          </w:rPr>
          <w:fldChar w:fldCharType="begin"/>
        </w:r>
        <w:r w:rsidR="00816CE1">
          <w:rPr>
            <w:noProof/>
            <w:webHidden/>
          </w:rPr>
          <w:instrText xml:space="preserve"> PAGEREF _Toc27133893 \h </w:instrText>
        </w:r>
        <w:r w:rsidR="00816CE1">
          <w:rPr>
            <w:noProof/>
            <w:webHidden/>
          </w:rPr>
        </w:r>
        <w:r w:rsidR="00816CE1">
          <w:rPr>
            <w:noProof/>
            <w:webHidden/>
          </w:rPr>
          <w:fldChar w:fldCharType="separate"/>
        </w:r>
        <w:r w:rsidR="00816CE1">
          <w:rPr>
            <w:noProof/>
            <w:webHidden/>
          </w:rPr>
          <w:t>63</w:t>
        </w:r>
        <w:r w:rsidR="00816CE1">
          <w:rPr>
            <w:noProof/>
            <w:webHidden/>
          </w:rPr>
          <w:fldChar w:fldCharType="end"/>
        </w:r>
      </w:hyperlink>
    </w:p>
    <w:p w:rsidR="00816CE1" w:rsidRDefault="005D69D4">
      <w:pPr>
        <w:pStyle w:val="Tabladeilustraciones"/>
        <w:tabs>
          <w:tab w:val="right" w:leader="dot" w:pos="8828"/>
        </w:tabs>
        <w:rPr>
          <w:noProof/>
        </w:rPr>
      </w:pPr>
      <w:hyperlink w:anchor="_Toc27133894" w:history="1">
        <w:r w:rsidR="00816CE1" w:rsidRPr="00816CE1">
          <w:rPr>
            <w:rStyle w:val="Ttulo2Car"/>
          </w:rPr>
          <w:t>Ilustración 20 Diseño de Arquitectura 6</w:t>
        </w:r>
        <w:r w:rsidR="00816CE1">
          <w:rPr>
            <w:noProof/>
            <w:webHidden/>
          </w:rPr>
          <w:tab/>
        </w:r>
        <w:r w:rsidR="00816CE1">
          <w:rPr>
            <w:noProof/>
            <w:webHidden/>
          </w:rPr>
          <w:fldChar w:fldCharType="begin"/>
        </w:r>
        <w:r w:rsidR="00816CE1">
          <w:rPr>
            <w:noProof/>
            <w:webHidden/>
          </w:rPr>
          <w:instrText xml:space="preserve"> PAGEREF _Toc27133894 \h </w:instrText>
        </w:r>
        <w:r w:rsidR="00816CE1">
          <w:rPr>
            <w:noProof/>
            <w:webHidden/>
          </w:rPr>
        </w:r>
        <w:r w:rsidR="00816CE1">
          <w:rPr>
            <w:noProof/>
            <w:webHidden/>
          </w:rPr>
          <w:fldChar w:fldCharType="separate"/>
        </w:r>
        <w:r w:rsidR="00816CE1">
          <w:rPr>
            <w:noProof/>
            <w:webHidden/>
          </w:rPr>
          <w:t>64</w:t>
        </w:r>
        <w:r w:rsidR="00816CE1">
          <w:rPr>
            <w:noProof/>
            <w:webHidden/>
          </w:rPr>
          <w:fldChar w:fldCharType="end"/>
        </w:r>
      </w:hyperlink>
    </w:p>
    <w:p w:rsidR="00816CE1" w:rsidRDefault="005D69D4">
      <w:pPr>
        <w:pStyle w:val="Tabladeilustraciones"/>
        <w:tabs>
          <w:tab w:val="right" w:leader="dot" w:pos="8828"/>
        </w:tabs>
        <w:rPr>
          <w:noProof/>
        </w:rPr>
      </w:pPr>
      <w:hyperlink w:anchor="_Toc27133895" w:history="1">
        <w:r w:rsidR="00816CE1" w:rsidRPr="00816CE1">
          <w:rPr>
            <w:rStyle w:val="Ttulo2Car"/>
          </w:rPr>
          <w:t>Ilustración 21 Diseño de Arquitectura 7</w:t>
        </w:r>
        <w:r w:rsidR="00816CE1">
          <w:rPr>
            <w:noProof/>
            <w:webHidden/>
          </w:rPr>
          <w:tab/>
        </w:r>
        <w:r w:rsidR="00816CE1">
          <w:rPr>
            <w:noProof/>
            <w:webHidden/>
          </w:rPr>
          <w:fldChar w:fldCharType="begin"/>
        </w:r>
        <w:r w:rsidR="00816CE1">
          <w:rPr>
            <w:noProof/>
            <w:webHidden/>
          </w:rPr>
          <w:instrText xml:space="preserve"> PAGEREF _Toc27133895 \h </w:instrText>
        </w:r>
        <w:r w:rsidR="00816CE1">
          <w:rPr>
            <w:noProof/>
            <w:webHidden/>
          </w:rPr>
        </w:r>
        <w:r w:rsidR="00816CE1">
          <w:rPr>
            <w:noProof/>
            <w:webHidden/>
          </w:rPr>
          <w:fldChar w:fldCharType="separate"/>
        </w:r>
        <w:r w:rsidR="00816CE1">
          <w:rPr>
            <w:noProof/>
            <w:webHidden/>
          </w:rPr>
          <w:t>65</w:t>
        </w:r>
        <w:r w:rsidR="00816CE1">
          <w:rPr>
            <w:noProof/>
            <w:webHidden/>
          </w:rPr>
          <w:fldChar w:fldCharType="end"/>
        </w:r>
      </w:hyperlink>
    </w:p>
    <w:p w:rsidR="00816CE1" w:rsidRDefault="005D69D4">
      <w:pPr>
        <w:pStyle w:val="Tabladeilustraciones"/>
        <w:tabs>
          <w:tab w:val="right" w:leader="dot" w:pos="8828"/>
        </w:tabs>
        <w:rPr>
          <w:noProof/>
        </w:rPr>
      </w:pPr>
      <w:hyperlink w:anchor="_Toc27133896" w:history="1">
        <w:r w:rsidR="00816CE1" w:rsidRPr="00816CE1">
          <w:rPr>
            <w:rStyle w:val="Ttulo2Car"/>
          </w:rPr>
          <w:t>Ilustración 22 Diseño de Arquitectura 8</w:t>
        </w:r>
        <w:r w:rsidR="00816CE1">
          <w:rPr>
            <w:noProof/>
            <w:webHidden/>
          </w:rPr>
          <w:tab/>
        </w:r>
        <w:r w:rsidR="00816CE1">
          <w:rPr>
            <w:noProof/>
            <w:webHidden/>
          </w:rPr>
          <w:fldChar w:fldCharType="begin"/>
        </w:r>
        <w:r w:rsidR="00816CE1">
          <w:rPr>
            <w:noProof/>
            <w:webHidden/>
          </w:rPr>
          <w:instrText xml:space="preserve"> PAGEREF _Toc27133896 \h </w:instrText>
        </w:r>
        <w:r w:rsidR="00816CE1">
          <w:rPr>
            <w:noProof/>
            <w:webHidden/>
          </w:rPr>
        </w:r>
        <w:r w:rsidR="00816CE1">
          <w:rPr>
            <w:noProof/>
            <w:webHidden/>
          </w:rPr>
          <w:fldChar w:fldCharType="separate"/>
        </w:r>
        <w:r w:rsidR="00816CE1">
          <w:rPr>
            <w:noProof/>
            <w:webHidden/>
          </w:rPr>
          <w:t>66</w:t>
        </w:r>
        <w:r w:rsidR="00816CE1">
          <w:rPr>
            <w:noProof/>
            <w:webHidden/>
          </w:rPr>
          <w:fldChar w:fldCharType="end"/>
        </w:r>
      </w:hyperlink>
    </w:p>
    <w:p w:rsidR="00816CE1" w:rsidRDefault="005D69D4">
      <w:pPr>
        <w:pStyle w:val="Tabladeilustraciones"/>
        <w:tabs>
          <w:tab w:val="right" w:leader="dot" w:pos="8828"/>
        </w:tabs>
        <w:rPr>
          <w:noProof/>
        </w:rPr>
      </w:pPr>
      <w:hyperlink w:anchor="_Toc27133897" w:history="1">
        <w:r w:rsidR="00816CE1" w:rsidRPr="00816CE1">
          <w:rPr>
            <w:rStyle w:val="Ttulo2Car"/>
          </w:rPr>
          <w:t>Ilustración 23 Diseño de Arquitectura 9</w:t>
        </w:r>
        <w:r w:rsidR="00816CE1">
          <w:rPr>
            <w:noProof/>
            <w:webHidden/>
          </w:rPr>
          <w:tab/>
        </w:r>
        <w:r w:rsidR="00816CE1">
          <w:rPr>
            <w:noProof/>
            <w:webHidden/>
          </w:rPr>
          <w:fldChar w:fldCharType="begin"/>
        </w:r>
        <w:r w:rsidR="00816CE1">
          <w:rPr>
            <w:noProof/>
            <w:webHidden/>
          </w:rPr>
          <w:instrText xml:space="preserve"> PAGEREF _Toc27133897 \h </w:instrText>
        </w:r>
        <w:r w:rsidR="00816CE1">
          <w:rPr>
            <w:noProof/>
            <w:webHidden/>
          </w:rPr>
        </w:r>
        <w:r w:rsidR="00816CE1">
          <w:rPr>
            <w:noProof/>
            <w:webHidden/>
          </w:rPr>
          <w:fldChar w:fldCharType="separate"/>
        </w:r>
        <w:r w:rsidR="00816CE1">
          <w:rPr>
            <w:noProof/>
            <w:webHidden/>
          </w:rPr>
          <w:t>67</w:t>
        </w:r>
        <w:r w:rsidR="00816CE1">
          <w:rPr>
            <w:noProof/>
            <w:webHidden/>
          </w:rPr>
          <w:fldChar w:fldCharType="end"/>
        </w:r>
      </w:hyperlink>
    </w:p>
    <w:p w:rsidR="00816CE1" w:rsidRDefault="005D69D4">
      <w:pPr>
        <w:pStyle w:val="Tabladeilustraciones"/>
        <w:tabs>
          <w:tab w:val="right" w:leader="dot" w:pos="8828"/>
        </w:tabs>
        <w:rPr>
          <w:noProof/>
        </w:rPr>
      </w:pPr>
      <w:hyperlink r:id="rId9" w:anchor="_Toc27133898" w:history="1">
        <w:r w:rsidR="00816CE1" w:rsidRPr="00816CE1">
          <w:rPr>
            <w:rStyle w:val="Ttulo2Car"/>
          </w:rPr>
          <w:t>Ilustración 24 Modelo</w:t>
        </w:r>
        <w:r w:rsidR="00816CE1">
          <w:rPr>
            <w:noProof/>
            <w:webHidden/>
          </w:rPr>
          <w:tab/>
        </w:r>
        <w:r w:rsidR="00816CE1">
          <w:rPr>
            <w:noProof/>
            <w:webHidden/>
          </w:rPr>
          <w:fldChar w:fldCharType="begin"/>
        </w:r>
        <w:r w:rsidR="00816CE1">
          <w:rPr>
            <w:noProof/>
            <w:webHidden/>
          </w:rPr>
          <w:instrText xml:space="preserve"> PAGEREF _Toc27133898 \h </w:instrText>
        </w:r>
        <w:r w:rsidR="00816CE1">
          <w:rPr>
            <w:noProof/>
            <w:webHidden/>
          </w:rPr>
        </w:r>
        <w:r w:rsidR="00816CE1">
          <w:rPr>
            <w:noProof/>
            <w:webHidden/>
          </w:rPr>
          <w:fldChar w:fldCharType="separate"/>
        </w:r>
        <w:r w:rsidR="00816CE1">
          <w:rPr>
            <w:noProof/>
            <w:webHidden/>
          </w:rPr>
          <w:t>68</w:t>
        </w:r>
        <w:r w:rsidR="00816CE1">
          <w:rPr>
            <w:noProof/>
            <w:webHidden/>
          </w:rPr>
          <w:fldChar w:fldCharType="end"/>
        </w:r>
      </w:hyperlink>
    </w:p>
    <w:p w:rsidR="00816CE1" w:rsidRDefault="005D69D4">
      <w:pPr>
        <w:pStyle w:val="Tabladeilustraciones"/>
        <w:tabs>
          <w:tab w:val="right" w:leader="dot" w:pos="8828"/>
        </w:tabs>
        <w:rPr>
          <w:noProof/>
        </w:rPr>
      </w:pPr>
      <w:hyperlink r:id="rId10" w:anchor="_Toc27133899" w:history="1">
        <w:r w:rsidR="00816CE1" w:rsidRPr="00816CE1">
          <w:rPr>
            <w:rStyle w:val="Ttulo2Car"/>
          </w:rPr>
          <w:t>Ilustración 25 Controlador</w:t>
        </w:r>
        <w:r w:rsidR="00816CE1">
          <w:rPr>
            <w:noProof/>
            <w:webHidden/>
          </w:rPr>
          <w:tab/>
        </w:r>
        <w:r w:rsidR="00816CE1">
          <w:rPr>
            <w:noProof/>
            <w:webHidden/>
          </w:rPr>
          <w:fldChar w:fldCharType="begin"/>
        </w:r>
        <w:r w:rsidR="00816CE1">
          <w:rPr>
            <w:noProof/>
            <w:webHidden/>
          </w:rPr>
          <w:instrText xml:space="preserve"> PAGEREF _Toc27133899 \h </w:instrText>
        </w:r>
        <w:r w:rsidR="00816CE1">
          <w:rPr>
            <w:noProof/>
            <w:webHidden/>
          </w:rPr>
        </w:r>
        <w:r w:rsidR="00816CE1">
          <w:rPr>
            <w:noProof/>
            <w:webHidden/>
          </w:rPr>
          <w:fldChar w:fldCharType="separate"/>
        </w:r>
        <w:r w:rsidR="00816CE1">
          <w:rPr>
            <w:noProof/>
            <w:webHidden/>
          </w:rPr>
          <w:t>69</w:t>
        </w:r>
        <w:r w:rsidR="00816CE1">
          <w:rPr>
            <w:noProof/>
            <w:webHidden/>
          </w:rPr>
          <w:fldChar w:fldCharType="end"/>
        </w:r>
      </w:hyperlink>
    </w:p>
    <w:p w:rsidR="00816CE1" w:rsidRDefault="005D69D4">
      <w:pPr>
        <w:pStyle w:val="Tabladeilustraciones"/>
        <w:tabs>
          <w:tab w:val="right" w:leader="dot" w:pos="8828"/>
        </w:tabs>
        <w:rPr>
          <w:noProof/>
        </w:rPr>
      </w:pPr>
      <w:hyperlink r:id="rId11" w:anchor="_Toc27133900" w:history="1">
        <w:r w:rsidR="00816CE1" w:rsidRPr="00816CE1">
          <w:rPr>
            <w:rStyle w:val="Ttulo2Car"/>
          </w:rPr>
          <w:t>Ilustración 26 Vista</w:t>
        </w:r>
        <w:r w:rsidR="00816CE1">
          <w:rPr>
            <w:noProof/>
            <w:webHidden/>
          </w:rPr>
          <w:tab/>
        </w:r>
        <w:r w:rsidR="00816CE1">
          <w:rPr>
            <w:noProof/>
            <w:webHidden/>
          </w:rPr>
          <w:fldChar w:fldCharType="begin"/>
        </w:r>
        <w:r w:rsidR="00816CE1">
          <w:rPr>
            <w:noProof/>
            <w:webHidden/>
          </w:rPr>
          <w:instrText xml:space="preserve"> PAGEREF _Toc27133900 \h </w:instrText>
        </w:r>
        <w:r w:rsidR="00816CE1">
          <w:rPr>
            <w:noProof/>
            <w:webHidden/>
          </w:rPr>
        </w:r>
        <w:r w:rsidR="00816CE1">
          <w:rPr>
            <w:noProof/>
            <w:webHidden/>
          </w:rPr>
          <w:fldChar w:fldCharType="separate"/>
        </w:r>
        <w:r w:rsidR="00816CE1">
          <w:rPr>
            <w:noProof/>
            <w:webHidden/>
          </w:rPr>
          <w:t>70</w:t>
        </w:r>
        <w:r w:rsidR="00816CE1">
          <w:rPr>
            <w:noProof/>
            <w:webHidden/>
          </w:rPr>
          <w:fldChar w:fldCharType="end"/>
        </w:r>
      </w:hyperlink>
    </w:p>
    <w:p w:rsidR="000F2126" w:rsidRDefault="00816CE1" w:rsidP="008D0E59">
      <w:pPr>
        <w:rPr>
          <w:rFonts w:ascii="Arial" w:hAnsi="Arial" w:cs="Arial"/>
          <w:b/>
          <w:sz w:val="24"/>
          <w:szCs w:val="24"/>
        </w:rPr>
      </w:pPr>
      <w:r>
        <w:rPr>
          <w:rFonts w:ascii="Arial" w:hAnsi="Arial" w:cs="Arial"/>
          <w:b/>
          <w:sz w:val="24"/>
          <w:szCs w:val="24"/>
        </w:rPr>
        <w:fldChar w:fldCharType="end"/>
      </w:r>
    </w:p>
    <w:p w:rsidR="00816CE1" w:rsidRDefault="00816CE1" w:rsidP="008D0E59">
      <w:pPr>
        <w:rPr>
          <w:rFonts w:ascii="Arial" w:hAnsi="Arial" w:cs="Arial"/>
          <w:b/>
          <w:sz w:val="24"/>
          <w:szCs w:val="24"/>
        </w:rPr>
      </w:pPr>
    </w:p>
    <w:p w:rsidR="00631115" w:rsidRDefault="00631115" w:rsidP="000F2126">
      <w:pPr>
        <w:tabs>
          <w:tab w:val="left" w:pos="2475"/>
        </w:tabs>
        <w:rPr>
          <w:rFonts w:ascii="Arial" w:hAnsi="Arial" w:cs="Arial"/>
          <w:b/>
          <w:sz w:val="24"/>
          <w:szCs w:val="24"/>
        </w:rPr>
      </w:pPr>
    </w:p>
    <w:p w:rsidR="008426BB" w:rsidRPr="00AF4139" w:rsidDel="0079493A" w:rsidRDefault="008426BB" w:rsidP="00AF4139">
      <w:pPr>
        <w:pStyle w:val="Ttulo1"/>
        <w:rPr>
          <w:del w:id="21" w:author="censa" w:date="2019-12-09T11:26:00Z"/>
        </w:rPr>
      </w:pPr>
    </w:p>
    <w:p w:rsidR="00960788" w:rsidRPr="00AF4139" w:rsidDel="0079493A" w:rsidRDefault="00960788" w:rsidP="00AF4139">
      <w:pPr>
        <w:pStyle w:val="Ttulo1"/>
        <w:rPr>
          <w:del w:id="22" w:author="censa" w:date="2019-12-09T11:26:00Z"/>
        </w:rPr>
      </w:pPr>
      <w:del w:id="23" w:author="censa" w:date="2019-12-09T11:26:00Z">
        <w:r w:rsidRPr="00AF4139" w:rsidDel="0079493A">
          <w:delText>DEDICATORIA</w:delText>
        </w:r>
      </w:del>
    </w:p>
    <w:p w:rsidR="00E12039" w:rsidRPr="00AF4139" w:rsidDel="0079493A" w:rsidRDefault="00E12039" w:rsidP="00AF4139">
      <w:pPr>
        <w:pStyle w:val="Ttulo1"/>
        <w:rPr>
          <w:del w:id="24" w:author="censa" w:date="2019-12-09T11:26:00Z"/>
        </w:rPr>
      </w:pPr>
      <w:moveToRangeStart w:id="25" w:author="censa" w:date="2019-12-09T11:19:00Z" w:name="move26782792"/>
      <w:moveTo w:id="26" w:author="censa" w:date="2019-12-09T11:19:00Z">
        <w:del w:id="27" w:author="censa" w:date="2019-12-09T11:26:00Z">
          <w:r w:rsidRPr="00AF4139" w:rsidDel="0079493A">
            <w:delText>Dedicamos a Dios puesto que nos brinda sabiduría, amor y paciencia, nos ayuda en los momentos más difíciles brindándonos valores que nos fortalezcan no solo como trabajo de grupo, sino como personas.</w:delText>
          </w:r>
          <w:r w:rsidRPr="00AF4139" w:rsidDel="0079493A">
            <w:br/>
          </w:r>
        </w:del>
      </w:moveTo>
      <w:moveToRangeEnd w:id="25"/>
    </w:p>
    <w:p w:rsidR="00960788" w:rsidRPr="00AF4139" w:rsidDel="0079493A" w:rsidRDefault="00960788" w:rsidP="00AF4139">
      <w:pPr>
        <w:pStyle w:val="Ttulo1"/>
        <w:rPr>
          <w:del w:id="28" w:author="censa" w:date="2019-12-09T11:26:00Z"/>
        </w:rPr>
      </w:pPr>
      <w:del w:id="29" w:author="censa" w:date="2019-12-09T11:26:00Z">
        <w:r w:rsidRPr="00AF4139" w:rsidDel="0079493A">
          <w:delText>Principalmente dedicamos este trabajo a nuestros padres puesto que nos brindaron apoyo y fortaleza en el desarrollo y transcurso de este, ayudándonos a concluir satisfactoriamente nuestro proyecto.</w:delText>
        </w:r>
        <w:r w:rsidRPr="00AF4139" w:rsidDel="0079493A">
          <w:br/>
        </w:r>
        <w:r w:rsidRPr="00AF4139" w:rsidDel="0079493A">
          <w:br/>
        </w:r>
      </w:del>
      <w:moveFromRangeStart w:id="30" w:author="censa" w:date="2019-12-09T11:19:00Z" w:name="move26782792"/>
      <w:moveFrom w:id="31" w:author="censa" w:date="2019-12-09T11:19:00Z">
        <w:del w:id="32" w:author="censa" w:date="2019-12-09T11:26:00Z">
          <w:r w:rsidRPr="00AF4139" w:rsidDel="0079493A">
            <w:delText>Dedicamos a Dios puesto que nos brinda sabiduría, amor y paciencia, nos ayuda en los momentos más difíciles brindándonos valores que nos fortalezcan no solo como trabajo de grupo, sino como personas.</w:delText>
          </w:r>
          <w:r w:rsidRPr="00AF4139" w:rsidDel="0079493A">
            <w:br/>
          </w:r>
        </w:del>
      </w:moveFrom>
      <w:moveFromRangeEnd w:id="30"/>
      <w:del w:id="33" w:author="censa" w:date="2019-12-09T11:26:00Z">
        <w:r w:rsidRPr="00AF4139" w:rsidDel="0079493A">
          <w:br/>
          <w:delText xml:space="preserve">También dedicamos a nuestro </w:delText>
        </w:r>
      </w:del>
      <w:del w:id="34" w:author="censa" w:date="2019-12-09T11:19:00Z">
        <w:r w:rsidRPr="00AF4139" w:rsidDel="00E12039">
          <w:delText xml:space="preserve">director </w:delText>
        </w:r>
      </w:del>
      <w:del w:id="35" w:author="censa" w:date="2019-12-09T11:20:00Z">
        <w:r w:rsidRPr="00AF4139" w:rsidDel="00E12039">
          <w:delText>de proy</w:delText>
        </w:r>
      </w:del>
      <w:del w:id="36" w:author="censa" w:date="2019-12-09T11:19:00Z">
        <w:r w:rsidRPr="00AF4139" w:rsidDel="00E12039">
          <w:delText xml:space="preserve">ecto </w:delText>
        </w:r>
      </w:del>
      <w:del w:id="37" w:author="censa" w:date="2019-12-09T11:26:00Z">
        <w:r w:rsidRPr="00AF4139" w:rsidDel="0079493A">
          <w:delText>quien nos dio su sabiduría para la elaboración total de nuestro proyecto asiendo así posible el desarrollo totalmente de este.</w:delText>
        </w:r>
      </w:del>
    </w:p>
    <w:p w:rsidR="00960788" w:rsidRPr="00AF4139" w:rsidDel="0079493A" w:rsidRDefault="00960788" w:rsidP="00AF4139">
      <w:pPr>
        <w:pStyle w:val="Ttulo1"/>
        <w:rPr>
          <w:del w:id="38" w:author="censa" w:date="2019-12-09T11:26:00Z"/>
        </w:rPr>
      </w:pPr>
    </w:p>
    <w:p w:rsidR="00960788" w:rsidRPr="00AF4139" w:rsidDel="0079493A" w:rsidRDefault="00960788" w:rsidP="00AF4139">
      <w:pPr>
        <w:pStyle w:val="Ttulo1"/>
        <w:rPr>
          <w:del w:id="39" w:author="censa" w:date="2019-12-09T11:26:00Z"/>
        </w:rPr>
      </w:pPr>
    </w:p>
    <w:p w:rsidR="00960788" w:rsidRPr="00AF4139" w:rsidDel="0079493A" w:rsidRDefault="00960788" w:rsidP="00AF4139">
      <w:pPr>
        <w:pStyle w:val="Ttulo1"/>
        <w:rPr>
          <w:del w:id="40" w:author="censa" w:date="2019-12-09T11:26:00Z"/>
        </w:rPr>
      </w:pPr>
    </w:p>
    <w:p w:rsidR="00960788" w:rsidRPr="00AF4139" w:rsidDel="0079493A" w:rsidRDefault="00960788" w:rsidP="00AF4139">
      <w:pPr>
        <w:pStyle w:val="Ttulo1"/>
        <w:rPr>
          <w:del w:id="41" w:author="censa" w:date="2019-12-09T11:26:00Z"/>
        </w:rPr>
      </w:pPr>
    </w:p>
    <w:p w:rsidR="00960788" w:rsidRPr="00AF4139" w:rsidDel="0079493A" w:rsidRDefault="00960788" w:rsidP="00AF4139">
      <w:pPr>
        <w:pStyle w:val="Ttulo1"/>
        <w:rPr>
          <w:del w:id="42" w:author="censa" w:date="2019-12-09T11:26:00Z"/>
        </w:rPr>
      </w:pPr>
    </w:p>
    <w:p w:rsidR="00960788" w:rsidRPr="00AF4139" w:rsidDel="0079493A" w:rsidRDefault="00960788" w:rsidP="00AF4139">
      <w:pPr>
        <w:pStyle w:val="Ttulo1"/>
        <w:rPr>
          <w:del w:id="43" w:author="censa" w:date="2019-12-09T11:26:00Z"/>
        </w:rPr>
      </w:pPr>
    </w:p>
    <w:p w:rsidR="00960788" w:rsidRPr="00AF4139" w:rsidDel="0079493A" w:rsidRDefault="00960788" w:rsidP="00AF4139">
      <w:pPr>
        <w:pStyle w:val="Ttulo1"/>
        <w:rPr>
          <w:del w:id="44" w:author="censa" w:date="2019-12-09T11:26:00Z"/>
        </w:rPr>
      </w:pPr>
    </w:p>
    <w:p w:rsidR="00960788" w:rsidRPr="00AF4139" w:rsidDel="0079493A" w:rsidRDefault="00960788" w:rsidP="00AF4139">
      <w:pPr>
        <w:pStyle w:val="Ttulo1"/>
        <w:rPr>
          <w:del w:id="45" w:author="censa" w:date="2019-12-09T11:26:00Z"/>
        </w:rPr>
      </w:pPr>
    </w:p>
    <w:p w:rsidR="00960788" w:rsidRPr="00AF4139" w:rsidDel="0079493A" w:rsidRDefault="00960788" w:rsidP="00AF4139">
      <w:pPr>
        <w:pStyle w:val="Ttulo1"/>
        <w:rPr>
          <w:del w:id="46" w:author="censa" w:date="2019-12-09T11:26:00Z"/>
        </w:rPr>
      </w:pPr>
    </w:p>
    <w:p w:rsidR="00960788" w:rsidRPr="00AF4139" w:rsidDel="0079493A" w:rsidRDefault="00960788" w:rsidP="00AF4139">
      <w:pPr>
        <w:pStyle w:val="Ttulo1"/>
        <w:rPr>
          <w:del w:id="47" w:author="censa" w:date="2019-12-09T11:26:00Z"/>
        </w:rPr>
      </w:pPr>
    </w:p>
    <w:p w:rsidR="00960788" w:rsidRPr="00AF4139" w:rsidDel="0079493A" w:rsidRDefault="00960788" w:rsidP="00AF4139">
      <w:pPr>
        <w:pStyle w:val="Ttulo1"/>
        <w:rPr>
          <w:del w:id="48" w:author="censa" w:date="2019-12-09T11:26:00Z"/>
        </w:rPr>
      </w:pPr>
    </w:p>
    <w:p w:rsidR="00960788" w:rsidRPr="00AF4139" w:rsidDel="0079493A" w:rsidRDefault="00960788" w:rsidP="00AF4139">
      <w:pPr>
        <w:pStyle w:val="Ttulo1"/>
        <w:rPr>
          <w:del w:id="49" w:author="censa" w:date="2019-12-09T11:26:00Z"/>
        </w:rPr>
      </w:pPr>
    </w:p>
    <w:p w:rsidR="00960788" w:rsidRPr="00AF4139" w:rsidDel="0079493A" w:rsidRDefault="00960788" w:rsidP="00AF4139">
      <w:pPr>
        <w:pStyle w:val="Ttulo1"/>
        <w:rPr>
          <w:del w:id="50" w:author="censa" w:date="2019-12-09T11:26:00Z"/>
        </w:rPr>
      </w:pPr>
    </w:p>
    <w:p w:rsidR="00960788" w:rsidRPr="00AF4139" w:rsidDel="0079493A" w:rsidRDefault="00960788" w:rsidP="00AF4139">
      <w:pPr>
        <w:pStyle w:val="Ttulo1"/>
        <w:rPr>
          <w:del w:id="51" w:author="censa" w:date="2019-12-09T11:26:00Z"/>
        </w:rPr>
      </w:pPr>
    </w:p>
    <w:p w:rsidR="00455F9F" w:rsidRPr="00AF4139" w:rsidDel="0079493A" w:rsidRDefault="00960788" w:rsidP="00AF4139">
      <w:pPr>
        <w:pStyle w:val="Ttulo1"/>
        <w:rPr>
          <w:del w:id="52" w:author="censa" w:date="2019-12-09T11:26:00Z"/>
        </w:rPr>
      </w:pPr>
      <w:del w:id="53" w:author="censa" w:date="2019-12-09T11:26:00Z">
        <w:r w:rsidRPr="00AF4139" w:rsidDel="0079493A">
          <w:tab/>
        </w:r>
      </w:del>
    </w:p>
    <w:p w:rsidR="00960788" w:rsidRPr="00AF4139" w:rsidRDefault="00960788" w:rsidP="00AF4139">
      <w:pPr>
        <w:pStyle w:val="Ttulo1"/>
      </w:pPr>
      <w:bookmarkStart w:id="54" w:name="_Toc27127892"/>
      <w:r w:rsidRPr="00AF4139">
        <w:t>AGRADECIMIENTOS</w:t>
      </w:r>
      <w:bookmarkEnd w:id="54"/>
    </w:p>
    <w:p w:rsidR="00455F9F" w:rsidRPr="001F69C4" w:rsidRDefault="00455F9F" w:rsidP="00957D68">
      <w:pPr>
        <w:jc w:val="both"/>
        <w:rPr>
          <w:rFonts w:ascii="Arial" w:hAnsi="Arial" w:cs="Arial"/>
          <w:b/>
          <w:sz w:val="24"/>
          <w:szCs w:val="24"/>
        </w:rPr>
      </w:pPr>
    </w:p>
    <w:p w:rsidR="00A5472E" w:rsidRPr="001F69C4" w:rsidRDefault="00455F9F" w:rsidP="00957D68">
      <w:pPr>
        <w:jc w:val="both"/>
        <w:rPr>
          <w:rFonts w:ascii="Arial" w:hAnsi="Arial" w:cs="Arial"/>
          <w:sz w:val="24"/>
          <w:szCs w:val="24"/>
        </w:rPr>
      </w:pPr>
      <w:r w:rsidRPr="001F69C4">
        <w:rPr>
          <w:rFonts w:ascii="Arial" w:hAnsi="Arial" w:cs="Arial"/>
          <w:sz w:val="24"/>
          <w:szCs w:val="24"/>
        </w:rPr>
        <w:t xml:space="preserve">Nuestro agradecimiento </w:t>
      </w:r>
      <w:r w:rsidR="00A5472E" w:rsidRPr="001F69C4">
        <w:rPr>
          <w:rFonts w:ascii="Arial" w:hAnsi="Arial" w:cs="Arial"/>
          <w:sz w:val="24"/>
          <w:szCs w:val="24"/>
        </w:rPr>
        <w:t xml:space="preserve"> principalmente a Dios, </w:t>
      </w:r>
      <w:r w:rsidR="00A16611" w:rsidRPr="001F69C4">
        <w:rPr>
          <w:rFonts w:ascii="Arial" w:hAnsi="Arial" w:cs="Arial"/>
          <w:sz w:val="24"/>
          <w:szCs w:val="24"/>
        </w:rPr>
        <w:t>por darnos</w:t>
      </w:r>
      <w:r w:rsidR="00A5472E" w:rsidRPr="001F69C4">
        <w:rPr>
          <w:rFonts w:ascii="Arial" w:hAnsi="Arial" w:cs="Arial"/>
          <w:sz w:val="24"/>
          <w:szCs w:val="24"/>
        </w:rPr>
        <w:t xml:space="preserve"> la salud, </w:t>
      </w:r>
      <w:r w:rsidR="00A16611" w:rsidRPr="001F69C4">
        <w:rPr>
          <w:rFonts w:ascii="Arial" w:hAnsi="Arial" w:cs="Arial"/>
          <w:sz w:val="24"/>
          <w:szCs w:val="24"/>
        </w:rPr>
        <w:t>por darnos</w:t>
      </w:r>
      <w:r w:rsidR="00A5472E" w:rsidRPr="001F69C4">
        <w:rPr>
          <w:rFonts w:ascii="Arial" w:hAnsi="Arial" w:cs="Arial"/>
          <w:sz w:val="24"/>
          <w:szCs w:val="24"/>
        </w:rPr>
        <w:t xml:space="preserve"> </w:t>
      </w:r>
      <w:r w:rsidR="00A16611" w:rsidRPr="001F69C4">
        <w:rPr>
          <w:rFonts w:ascii="Arial" w:hAnsi="Arial" w:cs="Arial"/>
          <w:sz w:val="24"/>
          <w:szCs w:val="24"/>
        </w:rPr>
        <w:t>enten</w:t>
      </w:r>
      <w:r w:rsidR="00957D68" w:rsidRPr="001F69C4">
        <w:rPr>
          <w:rFonts w:ascii="Arial" w:hAnsi="Arial" w:cs="Arial"/>
          <w:sz w:val="24"/>
          <w:szCs w:val="24"/>
        </w:rPr>
        <w:t>dimiento y fortaleza para alcanzar este logro,</w:t>
      </w:r>
      <w:r w:rsidR="00A5472E" w:rsidRPr="001F69C4">
        <w:rPr>
          <w:rFonts w:ascii="Arial" w:hAnsi="Arial" w:cs="Arial"/>
          <w:sz w:val="24"/>
          <w:szCs w:val="24"/>
        </w:rPr>
        <w:t xml:space="preserve"> además un cuerpo sano y una mente de bien</w:t>
      </w:r>
      <w:r w:rsidR="00957D68" w:rsidRPr="001F69C4">
        <w:rPr>
          <w:rFonts w:ascii="Arial" w:hAnsi="Arial" w:cs="Arial"/>
          <w:sz w:val="24"/>
          <w:szCs w:val="24"/>
        </w:rPr>
        <w:t>.</w:t>
      </w:r>
    </w:p>
    <w:p w:rsidR="00C67356" w:rsidRPr="001F69C4" w:rsidRDefault="00957D68" w:rsidP="00957D68">
      <w:pPr>
        <w:tabs>
          <w:tab w:val="left" w:pos="2558"/>
        </w:tabs>
        <w:jc w:val="both"/>
        <w:rPr>
          <w:rFonts w:ascii="Arial" w:hAnsi="Arial" w:cs="Arial"/>
          <w:sz w:val="24"/>
          <w:szCs w:val="24"/>
        </w:rPr>
      </w:pPr>
      <w:r w:rsidRPr="001F69C4">
        <w:rPr>
          <w:rFonts w:ascii="Arial" w:hAnsi="Arial" w:cs="Arial"/>
          <w:sz w:val="24"/>
          <w:szCs w:val="24"/>
        </w:rPr>
        <w:tab/>
      </w:r>
    </w:p>
    <w:p w:rsidR="00A5472E" w:rsidRPr="001F69C4" w:rsidRDefault="00455F9F" w:rsidP="00957D68">
      <w:pPr>
        <w:jc w:val="both"/>
        <w:rPr>
          <w:rFonts w:ascii="Arial" w:hAnsi="Arial" w:cs="Arial"/>
          <w:sz w:val="24"/>
          <w:szCs w:val="24"/>
        </w:rPr>
      </w:pPr>
      <w:del w:id="55" w:author="censa" w:date="2019-12-09T11:27:00Z">
        <w:r w:rsidRPr="001F69C4" w:rsidDel="0079493A">
          <w:rPr>
            <w:rFonts w:ascii="Arial" w:hAnsi="Arial" w:cs="Arial"/>
            <w:sz w:val="24"/>
            <w:szCs w:val="24"/>
          </w:rPr>
          <w:delText>Se agradece</w:delText>
        </w:r>
        <w:r w:rsidR="00A5472E" w:rsidRPr="001F69C4" w:rsidDel="0079493A">
          <w:rPr>
            <w:rFonts w:ascii="Arial" w:hAnsi="Arial" w:cs="Arial"/>
            <w:sz w:val="24"/>
            <w:szCs w:val="24"/>
          </w:rPr>
          <w:delText xml:space="preserve"> </w:delText>
        </w:r>
        <w:r w:rsidRPr="001F69C4" w:rsidDel="0079493A">
          <w:rPr>
            <w:rFonts w:ascii="Arial" w:hAnsi="Arial" w:cs="Arial"/>
            <w:sz w:val="24"/>
            <w:szCs w:val="24"/>
          </w:rPr>
          <w:delText>a</w:delText>
        </w:r>
      </w:del>
      <w:ins w:id="56" w:author="censa" w:date="2019-12-09T11:27:00Z">
        <w:r w:rsidR="0079493A">
          <w:rPr>
            <w:rFonts w:ascii="Arial" w:hAnsi="Arial" w:cs="Arial"/>
            <w:sz w:val="24"/>
            <w:szCs w:val="24"/>
          </w:rPr>
          <w:t>A</w:t>
        </w:r>
      </w:ins>
      <w:r w:rsidRPr="001F69C4">
        <w:rPr>
          <w:rFonts w:ascii="Arial" w:hAnsi="Arial" w:cs="Arial"/>
          <w:sz w:val="24"/>
          <w:szCs w:val="24"/>
        </w:rPr>
        <w:t xml:space="preserve"> </w:t>
      </w:r>
      <w:del w:id="57" w:author="censa" w:date="2019-12-09T11:26:00Z">
        <w:r w:rsidRPr="001F69C4" w:rsidDel="0079493A">
          <w:rPr>
            <w:rFonts w:ascii="Arial" w:hAnsi="Arial" w:cs="Arial"/>
            <w:sz w:val="24"/>
            <w:szCs w:val="24"/>
          </w:rPr>
          <w:delText>nuestros</w:delText>
        </w:r>
        <w:r w:rsidR="00A5472E" w:rsidRPr="001F69C4" w:rsidDel="0079493A">
          <w:rPr>
            <w:rFonts w:ascii="Arial" w:hAnsi="Arial" w:cs="Arial"/>
            <w:sz w:val="24"/>
            <w:szCs w:val="24"/>
          </w:rPr>
          <w:delText xml:space="preserve"> padres</w:delText>
        </w:r>
      </w:del>
      <w:ins w:id="58" w:author="censa" w:date="2019-12-09T11:26:00Z">
        <w:r w:rsidR="0079493A">
          <w:rPr>
            <w:rFonts w:ascii="Arial" w:hAnsi="Arial" w:cs="Arial"/>
            <w:sz w:val="24"/>
            <w:szCs w:val="24"/>
          </w:rPr>
          <w:t>nuestras familias</w:t>
        </w:r>
      </w:ins>
      <w:r w:rsidR="00A5472E" w:rsidRPr="001F69C4">
        <w:rPr>
          <w:rFonts w:ascii="Arial" w:hAnsi="Arial" w:cs="Arial"/>
          <w:sz w:val="24"/>
          <w:szCs w:val="24"/>
        </w:rPr>
        <w:t xml:space="preserve"> por</w:t>
      </w:r>
      <w:del w:id="59" w:author="censa" w:date="2019-12-09T11:27:00Z">
        <w:r w:rsidR="00A5472E" w:rsidRPr="001F69C4" w:rsidDel="0079493A">
          <w:rPr>
            <w:rFonts w:ascii="Arial" w:hAnsi="Arial" w:cs="Arial"/>
            <w:sz w:val="24"/>
            <w:szCs w:val="24"/>
          </w:rPr>
          <w:delText>que ellos</w:delText>
        </w:r>
      </w:del>
      <w:r w:rsidR="00A5472E" w:rsidRPr="001F69C4">
        <w:rPr>
          <w:rFonts w:ascii="Arial" w:hAnsi="Arial" w:cs="Arial"/>
          <w:sz w:val="24"/>
          <w:szCs w:val="24"/>
        </w:rPr>
        <w:t xml:space="preserve"> </w:t>
      </w:r>
      <w:ins w:id="60" w:author="censa" w:date="2019-12-09T11:28:00Z">
        <w:r w:rsidR="0079493A">
          <w:rPr>
            <w:rFonts w:ascii="Arial" w:hAnsi="Arial" w:cs="Arial"/>
            <w:sz w:val="24"/>
            <w:szCs w:val="24"/>
          </w:rPr>
          <w:t>su apoyo aún</w:t>
        </w:r>
      </w:ins>
      <w:del w:id="61" w:author="censa" w:date="2019-12-09T11:28:00Z">
        <w:r w:rsidR="00A5472E" w:rsidRPr="001F69C4" w:rsidDel="0079493A">
          <w:rPr>
            <w:rFonts w:ascii="Arial" w:hAnsi="Arial" w:cs="Arial"/>
            <w:sz w:val="24"/>
            <w:szCs w:val="24"/>
          </w:rPr>
          <w:delText>estuvi</w:delText>
        </w:r>
      </w:del>
      <w:del w:id="62" w:author="censa" w:date="2019-12-09T11:27:00Z">
        <w:r w:rsidR="00A5472E" w:rsidRPr="001F69C4" w:rsidDel="0079493A">
          <w:rPr>
            <w:rFonts w:ascii="Arial" w:hAnsi="Arial" w:cs="Arial"/>
            <w:sz w:val="24"/>
            <w:szCs w:val="24"/>
          </w:rPr>
          <w:delText>eron</w:delText>
        </w:r>
      </w:del>
      <w:r w:rsidR="00763D28" w:rsidRPr="001F69C4">
        <w:rPr>
          <w:rFonts w:ascii="Arial" w:hAnsi="Arial" w:cs="Arial"/>
          <w:sz w:val="24"/>
          <w:szCs w:val="24"/>
        </w:rPr>
        <w:t xml:space="preserve"> en los días más difíciles de nuestra</w:t>
      </w:r>
      <w:ins w:id="63" w:author="censa" w:date="2019-12-09T11:28:00Z">
        <w:r w:rsidR="0079493A">
          <w:rPr>
            <w:rFonts w:ascii="Arial" w:hAnsi="Arial" w:cs="Arial"/>
            <w:sz w:val="24"/>
            <w:szCs w:val="24"/>
          </w:rPr>
          <w:t xml:space="preserve"> etapa </w:t>
        </w:r>
      </w:ins>
      <w:del w:id="64" w:author="censa" w:date="2019-12-09T11:28:00Z">
        <w:r w:rsidR="00763D28" w:rsidRPr="001F69C4" w:rsidDel="0079493A">
          <w:rPr>
            <w:rFonts w:ascii="Arial" w:hAnsi="Arial" w:cs="Arial"/>
            <w:sz w:val="24"/>
            <w:szCs w:val="24"/>
          </w:rPr>
          <w:delText>s</w:delText>
        </w:r>
        <w:r w:rsidR="00A5472E" w:rsidRPr="001F69C4" w:rsidDel="0079493A">
          <w:rPr>
            <w:rFonts w:ascii="Arial" w:hAnsi="Arial" w:cs="Arial"/>
            <w:sz w:val="24"/>
            <w:szCs w:val="24"/>
          </w:rPr>
          <w:delText xml:space="preserve"> vida</w:delText>
        </w:r>
        <w:r w:rsidR="00763D28" w:rsidRPr="001F69C4" w:rsidDel="0079493A">
          <w:rPr>
            <w:rFonts w:ascii="Arial" w:hAnsi="Arial" w:cs="Arial"/>
            <w:sz w:val="24"/>
            <w:szCs w:val="24"/>
          </w:rPr>
          <w:delText>s</w:delText>
        </w:r>
      </w:del>
      <w:r w:rsidR="00A5472E" w:rsidRPr="001F69C4">
        <w:rPr>
          <w:rFonts w:ascii="Arial" w:hAnsi="Arial" w:cs="Arial"/>
          <w:sz w:val="24"/>
          <w:szCs w:val="24"/>
        </w:rPr>
        <w:t xml:space="preserve"> como aprendi</w:t>
      </w:r>
      <w:ins w:id="65" w:author="censa" w:date="2019-12-09T11:27:00Z">
        <w:r w:rsidR="0079493A">
          <w:rPr>
            <w:rFonts w:ascii="Arial" w:hAnsi="Arial" w:cs="Arial"/>
            <w:sz w:val="24"/>
            <w:szCs w:val="24"/>
          </w:rPr>
          <w:t>ces</w:t>
        </w:r>
      </w:ins>
      <w:del w:id="66" w:author="censa" w:date="2019-12-09T11:27:00Z">
        <w:r w:rsidR="00A5472E" w:rsidRPr="001F69C4" w:rsidDel="0079493A">
          <w:rPr>
            <w:rFonts w:ascii="Arial" w:hAnsi="Arial" w:cs="Arial"/>
            <w:sz w:val="24"/>
            <w:szCs w:val="24"/>
          </w:rPr>
          <w:delText>z</w:delText>
        </w:r>
      </w:del>
      <w:r w:rsidR="00A5472E" w:rsidRPr="001F69C4">
        <w:rPr>
          <w:rFonts w:ascii="Arial" w:hAnsi="Arial" w:cs="Arial"/>
          <w:sz w:val="24"/>
          <w:szCs w:val="24"/>
        </w:rPr>
        <w:t xml:space="preserve">, también a </w:t>
      </w:r>
      <w:ins w:id="67" w:author="censa" w:date="2019-12-09T11:29:00Z">
        <w:r w:rsidR="0079493A">
          <w:rPr>
            <w:rFonts w:ascii="Arial" w:hAnsi="Arial" w:cs="Arial"/>
            <w:sz w:val="24"/>
            <w:szCs w:val="24"/>
          </w:rPr>
          <w:t>nuestro instructor Diego Alexander López Gómez por su</w:t>
        </w:r>
      </w:ins>
      <w:ins w:id="68" w:author="censa" w:date="2019-12-09T11:30:00Z">
        <w:r w:rsidR="0079493A">
          <w:rPr>
            <w:rFonts w:ascii="Arial" w:hAnsi="Arial" w:cs="Arial"/>
            <w:sz w:val="24"/>
            <w:szCs w:val="24"/>
          </w:rPr>
          <w:t xml:space="preserve"> conocimiento,</w:t>
        </w:r>
      </w:ins>
      <w:ins w:id="69" w:author="censa" w:date="2019-12-09T11:29:00Z">
        <w:r w:rsidR="0079493A">
          <w:rPr>
            <w:rFonts w:ascii="Arial" w:hAnsi="Arial" w:cs="Arial"/>
            <w:sz w:val="24"/>
            <w:szCs w:val="24"/>
          </w:rPr>
          <w:t xml:space="preserve"> paciencia y dedicación </w:t>
        </w:r>
      </w:ins>
      <w:ins w:id="70" w:author="censa" w:date="2019-12-09T11:30:00Z">
        <w:r w:rsidR="0079493A">
          <w:rPr>
            <w:rFonts w:ascii="Arial" w:hAnsi="Arial" w:cs="Arial"/>
            <w:sz w:val="24"/>
            <w:szCs w:val="24"/>
          </w:rPr>
          <w:t xml:space="preserve">y por </w:t>
        </w:r>
      </w:ins>
      <w:del w:id="71" w:author="censa" w:date="2019-12-09T11:29:00Z">
        <w:r w:rsidR="00A5472E" w:rsidRPr="001F69C4" w:rsidDel="0079493A">
          <w:rPr>
            <w:rFonts w:ascii="Arial" w:hAnsi="Arial" w:cs="Arial"/>
            <w:sz w:val="24"/>
            <w:szCs w:val="24"/>
          </w:rPr>
          <w:delText xml:space="preserve">todos </w:delText>
        </w:r>
      </w:del>
      <w:del w:id="72" w:author="censa" w:date="2019-12-09T11:27:00Z">
        <w:r w:rsidR="00A5472E" w:rsidRPr="001F69C4" w:rsidDel="0079493A">
          <w:rPr>
            <w:rFonts w:ascii="Arial" w:hAnsi="Arial" w:cs="Arial"/>
            <w:sz w:val="24"/>
            <w:szCs w:val="24"/>
          </w:rPr>
          <w:delText>mis</w:delText>
        </w:r>
      </w:del>
      <w:del w:id="73" w:author="censa" w:date="2019-12-09T11:29:00Z">
        <w:r w:rsidR="00A5472E" w:rsidRPr="001F69C4" w:rsidDel="0079493A">
          <w:rPr>
            <w:rFonts w:ascii="Arial" w:hAnsi="Arial" w:cs="Arial"/>
            <w:sz w:val="24"/>
            <w:szCs w:val="24"/>
          </w:rPr>
          <w:delText xml:space="preserve"> instructores ya que ellos </w:delText>
        </w:r>
      </w:del>
      <w:del w:id="74" w:author="censa" w:date="2019-12-09T11:28:00Z">
        <w:r w:rsidR="00A5472E" w:rsidRPr="001F69C4" w:rsidDel="0079493A">
          <w:rPr>
            <w:rFonts w:ascii="Arial" w:hAnsi="Arial" w:cs="Arial"/>
            <w:sz w:val="24"/>
            <w:szCs w:val="24"/>
          </w:rPr>
          <w:delText>me</w:delText>
        </w:r>
      </w:del>
      <w:del w:id="75" w:author="censa" w:date="2019-12-09T11:31:00Z">
        <w:r w:rsidR="00A5472E" w:rsidRPr="001F69C4" w:rsidDel="0079493A">
          <w:rPr>
            <w:rFonts w:ascii="Arial" w:hAnsi="Arial" w:cs="Arial"/>
            <w:sz w:val="24"/>
            <w:szCs w:val="24"/>
          </w:rPr>
          <w:delText xml:space="preserve"> </w:delText>
        </w:r>
      </w:del>
      <w:r w:rsidR="00A5472E" w:rsidRPr="001F69C4">
        <w:rPr>
          <w:rFonts w:ascii="Arial" w:hAnsi="Arial" w:cs="Arial"/>
          <w:sz w:val="24"/>
          <w:szCs w:val="24"/>
        </w:rPr>
        <w:t>enseña</w:t>
      </w:r>
      <w:ins w:id="76" w:author="censa" w:date="2019-12-09T11:31:00Z">
        <w:r w:rsidR="0079493A">
          <w:rPr>
            <w:rFonts w:ascii="Arial" w:hAnsi="Arial" w:cs="Arial"/>
            <w:sz w:val="24"/>
            <w:szCs w:val="24"/>
          </w:rPr>
          <w:t>rnos a</w:t>
        </w:r>
      </w:ins>
      <w:del w:id="77" w:author="censa" w:date="2019-12-09T11:31:00Z">
        <w:r w:rsidR="00A5472E" w:rsidRPr="001F69C4" w:rsidDel="0079493A">
          <w:rPr>
            <w:rFonts w:ascii="Arial" w:hAnsi="Arial" w:cs="Arial"/>
            <w:sz w:val="24"/>
            <w:szCs w:val="24"/>
          </w:rPr>
          <w:delText>ron</w:delText>
        </w:r>
      </w:del>
      <w:r w:rsidR="00A5472E" w:rsidRPr="001F69C4">
        <w:rPr>
          <w:rFonts w:ascii="Arial" w:hAnsi="Arial" w:cs="Arial"/>
          <w:sz w:val="24"/>
          <w:szCs w:val="24"/>
        </w:rPr>
        <w:t xml:space="preserve"> valorar los estudios y a supera</w:t>
      </w:r>
      <w:ins w:id="78" w:author="censa" w:date="2019-12-09T11:31:00Z">
        <w:r w:rsidR="0079493A">
          <w:rPr>
            <w:rFonts w:ascii="Arial" w:hAnsi="Arial" w:cs="Arial"/>
            <w:sz w:val="24"/>
            <w:szCs w:val="24"/>
          </w:rPr>
          <w:t>rnos</w:t>
        </w:r>
      </w:ins>
      <w:del w:id="79" w:author="censa" w:date="2019-12-09T11:31:00Z">
        <w:r w:rsidR="00A5472E" w:rsidRPr="001F69C4" w:rsidDel="0079493A">
          <w:rPr>
            <w:rFonts w:ascii="Arial" w:hAnsi="Arial" w:cs="Arial"/>
            <w:sz w:val="24"/>
            <w:szCs w:val="24"/>
          </w:rPr>
          <w:delText>rme</w:delText>
        </w:r>
      </w:del>
      <w:r w:rsidR="00A5472E" w:rsidRPr="001F69C4">
        <w:rPr>
          <w:rFonts w:ascii="Arial" w:hAnsi="Arial" w:cs="Arial"/>
          <w:sz w:val="24"/>
          <w:szCs w:val="24"/>
        </w:rPr>
        <w:t xml:space="preserve"> cada día.</w:t>
      </w:r>
    </w:p>
    <w:p w:rsidR="00957D68" w:rsidRPr="001F69C4" w:rsidRDefault="00957D68" w:rsidP="00C67356">
      <w:pPr>
        <w:rPr>
          <w:rFonts w:ascii="Arial" w:hAnsi="Arial" w:cs="Arial"/>
          <w:sz w:val="24"/>
          <w:szCs w:val="24"/>
        </w:rPr>
      </w:pPr>
    </w:p>
    <w:p w:rsidR="00A5472E" w:rsidRPr="001F69C4" w:rsidRDefault="00A5472E" w:rsidP="00C67356">
      <w:pPr>
        <w:rPr>
          <w:rFonts w:ascii="Arial" w:hAnsi="Arial" w:cs="Arial"/>
          <w:sz w:val="24"/>
          <w:szCs w:val="24"/>
        </w:rPr>
      </w:pPr>
      <w:r w:rsidRPr="001F69C4">
        <w:rPr>
          <w:rFonts w:ascii="Arial" w:hAnsi="Arial" w:cs="Arial"/>
          <w:sz w:val="24"/>
          <w:szCs w:val="24"/>
        </w:rPr>
        <w:t>Al Servicio Nacional de Aprendizaje</w:t>
      </w:r>
      <w:ins w:id="80" w:author="censa" w:date="2019-12-09T11:32:00Z">
        <w:r w:rsidR="0079493A">
          <w:rPr>
            <w:rFonts w:ascii="Arial" w:hAnsi="Arial" w:cs="Arial"/>
            <w:sz w:val="24"/>
            <w:szCs w:val="24"/>
          </w:rPr>
          <w:t xml:space="preserve"> </w:t>
        </w:r>
      </w:ins>
      <w:del w:id="81" w:author="censa" w:date="2019-12-09T11:32:00Z">
        <w:r w:rsidRPr="001F69C4" w:rsidDel="0079493A">
          <w:rPr>
            <w:rFonts w:ascii="Arial" w:hAnsi="Arial" w:cs="Arial"/>
            <w:sz w:val="24"/>
            <w:szCs w:val="24"/>
          </w:rPr>
          <w:delText xml:space="preserve"> –</w:delText>
        </w:r>
      </w:del>
      <w:r w:rsidRPr="001F69C4">
        <w:rPr>
          <w:rFonts w:ascii="Arial" w:hAnsi="Arial" w:cs="Arial"/>
          <w:sz w:val="24"/>
          <w:szCs w:val="24"/>
        </w:rPr>
        <w:t>SENA</w:t>
      </w:r>
      <w:ins w:id="82" w:author="censa" w:date="2019-12-09T11:32:00Z">
        <w:r w:rsidR="0079493A">
          <w:rPr>
            <w:rFonts w:ascii="Arial" w:hAnsi="Arial" w:cs="Arial"/>
            <w:sz w:val="24"/>
            <w:szCs w:val="24"/>
          </w:rPr>
          <w:t xml:space="preserve"> y al Centro de Sistemas de Antioquia,</w:t>
        </w:r>
      </w:ins>
      <w:del w:id="83" w:author="censa" w:date="2019-12-09T11:32:00Z">
        <w:r w:rsidRPr="001F69C4" w:rsidDel="0079493A">
          <w:rPr>
            <w:rFonts w:ascii="Arial" w:hAnsi="Arial" w:cs="Arial"/>
            <w:sz w:val="24"/>
            <w:szCs w:val="24"/>
          </w:rPr>
          <w:delText>-</w:delText>
        </w:r>
      </w:del>
      <w:r w:rsidRPr="001F69C4">
        <w:rPr>
          <w:rFonts w:ascii="Arial" w:hAnsi="Arial" w:cs="Arial"/>
          <w:sz w:val="24"/>
          <w:szCs w:val="24"/>
        </w:rPr>
        <w:t xml:space="preserve"> por darnos la oportunidad de ser aprendices de esta</w:t>
      </w:r>
      <w:ins w:id="84" w:author="censa" w:date="2019-12-09T11:32:00Z">
        <w:r w:rsidR="0079493A">
          <w:rPr>
            <w:rFonts w:ascii="Arial" w:hAnsi="Arial" w:cs="Arial"/>
            <w:sz w:val="24"/>
            <w:szCs w:val="24"/>
          </w:rPr>
          <w:t>s</w:t>
        </w:r>
      </w:ins>
      <w:r w:rsidRPr="001F69C4">
        <w:rPr>
          <w:rFonts w:ascii="Arial" w:hAnsi="Arial" w:cs="Arial"/>
          <w:sz w:val="24"/>
          <w:szCs w:val="24"/>
        </w:rPr>
        <w:t xml:space="preserve"> gran</w:t>
      </w:r>
      <w:ins w:id="85" w:author="censa" w:date="2019-12-09T11:32:00Z">
        <w:r w:rsidR="0079493A">
          <w:rPr>
            <w:rFonts w:ascii="Arial" w:hAnsi="Arial" w:cs="Arial"/>
            <w:sz w:val="24"/>
            <w:szCs w:val="24"/>
          </w:rPr>
          <w:t>des</w:t>
        </w:r>
      </w:ins>
      <w:r w:rsidRPr="001F69C4">
        <w:rPr>
          <w:rFonts w:ascii="Arial" w:hAnsi="Arial" w:cs="Arial"/>
          <w:sz w:val="24"/>
          <w:szCs w:val="24"/>
        </w:rPr>
        <w:t xml:space="preserve"> Instituci</w:t>
      </w:r>
      <w:ins w:id="86" w:author="censa" w:date="2019-12-09T11:32:00Z">
        <w:r w:rsidR="0079493A">
          <w:rPr>
            <w:rFonts w:ascii="Arial" w:hAnsi="Arial" w:cs="Arial"/>
            <w:sz w:val="24"/>
            <w:szCs w:val="24"/>
          </w:rPr>
          <w:t>ones</w:t>
        </w:r>
      </w:ins>
      <w:del w:id="87" w:author="censa" w:date="2019-12-09T11:32:00Z">
        <w:r w:rsidRPr="001F69C4" w:rsidDel="0079493A">
          <w:rPr>
            <w:rFonts w:ascii="Arial" w:hAnsi="Arial" w:cs="Arial"/>
            <w:sz w:val="24"/>
            <w:szCs w:val="24"/>
          </w:rPr>
          <w:delText>ón</w:delText>
        </w:r>
      </w:del>
      <w:r w:rsidRPr="001F69C4">
        <w:rPr>
          <w:rFonts w:ascii="Arial" w:hAnsi="Arial" w:cs="Arial"/>
          <w:sz w:val="24"/>
          <w:szCs w:val="24"/>
        </w:rPr>
        <w:t>, por habernos brindado todas las herramientas y recursos desde lo físico hasta lo psicológico para avanzar día a día, de la mejor manera, en nuestro proceso de aprendizaje, pero sobre todo en nuestro proceso de formación como personas íntegras, valiosas y dignas.</w:t>
      </w:r>
    </w:p>
    <w:p w:rsidR="00A5472E" w:rsidRPr="001F69C4" w:rsidRDefault="00A5472E" w:rsidP="00C67356">
      <w:pPr>
        <w:rPr>
          <w:rFonts w:ascii="Arial" w:hAnsi="Arial" w:cs="Arial"/>
          <w:sz w:val="24"/>
          <w:szCs w:val="24"/>
        </w:rPr>
      </w:pPr>
    </w:p>
    <w:p w:rsidR="00A5472E" w:rsidRPr="001F69C4" w:rsidRDefault="00A5472E" w:rsidP="00C67356">
      <w:pPr>
        <w:rPr>
          <w:rFonts w:ascii="Arial" w:hAnsi="Arial" w:cs="Arial"/>
          <w:sz w:val="24"/>
          <w:szCs w:val="24"/>
        </w:rPr>
      </w:pPr>
      <w:del w:id="88" w:author="censa" w:date="2019-12-09T11:33:00Z">
        <w:r w:rsidRPr="001F69C4" w:rsidDel="0079493A">
          <w:rPr>
            <w:rFonts w:ascii="Arial" w:hAnsi="Arial" w:cs="Arial"/>
            <w:sz w:val="24"/>
            <w:szCs w:val="24"/>
          </w:rPr>
          <w:delText>A los propietarios del Supermercado “Mercados JZ”,</w:delText>
        </w:r>
      </w:del>
      <w:ins w:id="89" w:author="censa" w:date="2019-12-09T11:33:00Z">
        <w:r w:rsidR="0079493A">
          <w:rPr>
            <w:rFonts w:ascii="Arial" w:hAnsi="Arial" w:cs="Arial"/>
            <w:sz w:val="24"/>
            <w:szCs w:val="24"/>
          </w:rPr>
          <w:t>Y especialmente al CENSA</w:t>
        </w:r>
      </w:ins>
      <w:r w:rsidRPr="001F69C4">
        <w:rPr>
          <w:rFonts w:ascii="Arial" w:hAnsi="Arial" w:cs="Arial"/>
          <w:sz w:val="24"/>
          <w:szCs w:val="24"/>
        </w:rPr>
        <w:t xml:space="preserve"> </w:t>
      </w:r>
      <w:ins w:id="90" w:author="censa" w:date="2019-12-09T12:00:00Z">
        <w:r w:rsidR="00D8512F">
          <w:rPr>
            <w:rFonts w:ascii="Arial" w:hAnsi="Arial" w:cs="Arial"/>
            <w:sz w:val="24"/>
            <w:szCs w:val="24"/>
          </w:rPr>
          <w:t xml:space="preserve">y su dependencia Desarrollo social </w:t>
        </w:r>
      </w:ins>
      <w:r w:rsidRPr="001F69C4">
        <w:rPr>
          <w:rFonts w:ascii="Arial" w:hAnsi="Arial" w:cs="Arial"/>
          <w:sz w:val="24"/>
          <w:szCs w:val="24"/>
        </w:rPr>
        <w:t xml:space="preserve">por darnos la oportunidad de realizar el sistema de </w:t>
      </w:r>
      <w:del w:id="91" w:author="censa" w:date="2019-12-09T11:33:00Z">
        <w:r w:rsidRPr="001F69C4" w:rsidDel="0079493A">
          <w:rPr>
            <w:rFonts w:ascii="Arial" w:hAnsi="Arial" w:cs="Arial"/>
            <w:sz w:val="24"/>
            <w:szCs w:val="24"/>
          </w:rPr>
          <w:delText>SAVA</w:delText>
        </w:r>
        <w:r w:rsidR="006C0234" w:rsidRPr="001F69C4" w:rsidDel="0079493A">
          <w:rPr>
            <w:rFonts w:ascii="Arial" w:hAnsi="Arial" w:cs="Arial"/>
            <w:sz w:val="24"/>
            <w:szCs w:val="24"/>
          </w:rPr>
          <w:delText>S</w:delText>
        </w:r>
        <w:r w:rsidRPr="001F69C4" w:rsidDel="0079493A">
          <w:rPr>
            <w:rFonts w:ascii="Arial" w:hAnsi="Arial" w:cs="Arial"/>
            <w:sz w:val="24"/>
            <w:szCs w:val="24"/>
          </w:rPr>
          <w:delText xml:space="preserve"> para su negocio</w:delText>
        </w:r>
      </w:del>
      <w:ins w:id="92" w:author="censa" w:date="2019-12-09T11:33:00Z">
        <w:r w:rsidR="0079493A">
          <w:rPr>
            <w:rFonts w:ascii="Arial" w:hAnsi="Arial" w:cs="Arial"/>
            <w:sz w:val="24"/>
            <w:szCs w:val="24"/>
          </w:rPr>
          <w:t>Bitácoras Censa</w:t>
        </w:r>
      </w:ins>
      <w:r w:rsidRPr="001F69C4">
        <w:rPr>
          <w:rFonts w:ascii="Arial" w:hAnsi="Arial" w:cs="Arial"/>
          <w:sz w:val="24"/>
          <w:szCs w:val="24"/>
        </w:rPr>
        <w:t>, por su</w:t>
      </w:r>
      <w:del w:id="93" w:author="censa" w:date="2019-12-09T12:34:00Z">
        <w:r w:rsidRPr="001F69C4" w:rsidDel="00D8512F">
          <w:rPr>
            <w:rFonts w:ascii="Arial" w:hAnsi="Arial" w:cs="Arial"/>
            <w:sz w:val="24"/>
            <w:szCs w:val="24"/>
          </w:rPr>
          <w:delText xml:space="preserve"> constante y valioso</w:delText>
        </w:r>
      </w:del>
      <w:r w:rsidRPr="001F69C4">
        <w:rPr>
          <w:rFonts w:ascii="Arial" w:hAnsi="Arial" w:cs="Arial"/>
          <w:sz w:val="24"/>
          <w:szCs w:val="24"/>
        </w:rPr>
        <w:t xml:space="preserve"> apoyo durante nuestro proceso de formación profesional.</w:t>
      </w:r>
    </w:p>
    <w:p w:rsidR="000B1152" w:rsidRPr="001F69C4" w:rsidRDefault="000B1152" w:rsidP="00C67356">
      <w:pPr>
        <w:rPr>
          <w:rFonts w:ascii="Arial" w:hAnsi="Arial" w:cs="Arial"/>
          <w:sz w:val="24"/>
          <w:szCs w:val="24"/>
        </w:rPr>
      </w:pPr>
    </w:p>
    <w:p w:rsidR="000B1152" w:rsidRPr="001F69C4" w:rsidRDefault="000B1152" w:rsidP="00960788">
      <w:pPr>
        <w:rPr>
          <w:rStyle w:val="a"/>
          <w:rFonts w:ascii="Arial" w:hAnsi="Arial" w:cs="Arial"/>
          <w:spacing w:val="-15"/>
          <w:sz w:val="24"/>
          <w:szCs w:val="24"/>
          <w:bdr w:val="none" w:sz="0" w:space="0" w:color="auto" w:frame="1"/>
          <w:shd w:val="clear" w:color="auto" w:fill="FFFFFF"/>
        </w:rPr>
      </w:pPr>
    </w:p>
    <w:p w:rsidR="00C67356" w:rsidRPr="001F69C4" w:rsidRDefault="00C67356" w:rsidP="00960788">
      <w:pPr>
        <w:rPr>
          <w:rStyle w:val="a"/>
          <w:rFonts w:ascii="Arial" w:hAnsi="Arial" w:cs="Arial"/>
          <w:spacing w:val="-15"/>
          <w:sz w:val="24"/>
          <w:szCs w:val="24"/>
          <w:bdr w:val="none" w:sz="0" w:space="0" w:color="auto" w:frame="1"/>
          <w:shd w:val="clear" w:color="auto" w:fill="FFFFFF"/>
        </w:rPr>
      </w:pPr>
    </w:p>
    <w:p w:rsidR="006C0234" w:rsidRPr="001F69C4" w:rsidRDefault="006C0234" w:rsidP="00C67356">
      <w:pPr>
        <w:jc w:val="center"/>
        <w:rPr>
          <w:rStyle w:val="a"/>
          <w:rFonts w:ascii="Arial" w:hAnsi="Arial" w:cs="Arial"/>
          <w:b/>
          <w:spacing w:val="-15"/>
          <w:sz w:val="24"/>
          <w:szCs w:val="24"/>
          <w:bdr w:val="none" w:sz="0" w:space="0" w:color="auto" w:frame="1"/>
          <w:shd w:val="clear" w:color="auto" w:fill="FFFFFF"/>
        </w:rPr>
      </w:pPr>
    </w:p>
    <w:p w:rsidR="006C0234" w:rsidRPr="001F69C4" w:rsidRDefault="006C0234" w:rsidP="00C67356">
      <w:pPr>
        <w:jc w:val="center"/>
        <w:rPr>
          <w:rStyle w:val="a"/>
          <w:rFonts w:ascii="Arial" w:hAnsi="Arial" w:cs="Arial"/>
          <w:b/>
          <w:spacing w:val="-15"/>
          <w:sz w:val="24"/>
          <w:szCs w:val="24"/>
          <w:bdr w:val="none" w:sz="0" w:space="0" w:color="auto" w:frame="1"/>
          <w:shd w:val="clear" w:color="auto" w:fill="FFFFFF"/>
        </w:rPr>
      </w:pPr>
    </w:p>
    <w:p w:rsidR="006C0234" w:rsidRPr="001F69C4" w:rsidRDefault="006C0234" w:rsidP="00C67356">
      <w:pPr>
        <w:jc w:val="center"/>
        <w:rPr>
          <w:rStyle w:val="a"/>
          <w:rFonts w:ascii="Arial" w:hAnsi="Arial" w:cs="Arial"/>
          <w:b/>
          <w:spacing w:val="-15"/>
          <w:sz w:val="24"/>
          <w:szCs w:val="24"/>
          <w:bdr w:val="none" w:sz="0" w:space="0" w:color="auto" w:frame="1"/>
          <w:shd w:val="clear" w:color="auto" w:fill="FFFFFF"/>
        </w:rPr>
      </w:pPr>
    </w:p>
    <w:p w:rsidR="00C12932" w:rsidRPr="001F69C4" w:rsidRDefault="00C12932" w:rsidP="000F2126">
      <w:pPr>
        <w:rPr>
          <w:rStyle w:val="a"/>
          <w:rFonts w:ascii="Arial" w:hAnsi="Arial" w:cs="Arial"/>
          <w:b/>
          <w:spacing w:val="-15"/>
          <w:sz w:val="24"/>
          <w:szCs w:val="24"/>
          <w:bdr w:val="none" w:sz="0" w:space="0" w:color="auto" w:frame="1"/>
          <w:shd w:val="clear" w:color="auto" w:fill="FFFFFF"/>
        </w:rPr>
      </w:pPr>
    </w:p>
    <w:p w:rsidR="000B1152" w:rsidRPr="00AF4139" w:rsidDel="00E759FD" w:rsidRDefault="00C67356" w:rsidP="00AF4139">
      <w:pPr>
        <w:pStyle w:val="Ttulo1"/>
        <w:rPr>
          <w:del w:id="94" w:author="censa" w:date="2019-12-09T12:11:00Z"/>
          <w:rStyle w:val="a"/>
        </w:rPr>
      </w:pPr>
      <w:bookmarkStart w:id="95" w:name="_Toc27127893"/>
      <w:r w:rsidRPr="00AF4139">
        <w:rPr>
          <w:rStyle w:val="a"/>
        </w:rPr>
        <w:t>INTRODUCCIÓN</w:t>
      </w:r>
      <w:bookmarkEnd w:id="95"/>
    </w:p>
    <w:p w:rsidR="000B1152" w:rsidDel="00E759FD" w:rsidRDefault="000B1152" w:rsidP="00AF4139">
      <w:pPr>
        <w:pStyle w:val="Ttulo1"/>
        <w:rPr>
          <w:del w:id="96" w:author="censa" w:date="2019-12-09T12:11:00Z"/>
        </w:rPr>
      </w:pPr>
    </w:p>
    <w:p w:rsidR="00E759FD" w:rsidRPr="001F69C4" w:rsidRDefault="00E759FD">
      <w:pPr>
        <w:pStyle w:val="Ttulo1"/>
        <w:rPr>
          <w:ins w:id="97" w:author="censa" w:date="2019-12-09T12:11:00Z"/>
        </w:rPr>
        <w:pPrChange w:id="98" w:author="censa" w:date="2019-12-09T12:11:00Z">
          <w:pPr/>
        </w:pPrChange>
      </w:pPr>
    </w:p>
    <w:p w:rsidR="00C67356" w:rsidRPr="001F69C4" w:rsidDel="00E759FD" w:rsidRDefault="00C67356" w:rsidP="00ED7227">
      <w:pPr>
        <w:jc w:val="both"/>
        <w:rPr>
          <w:del w:id="99" w:author="censa" w:date="2019-12-09T12:11:00Z"/>
          <w:rFonts w:ascii="Arial" w:hAnsi="Arial" w:cs="Arial"/>
          <w:sz w:val="24"/>
          <w:szCs w:val="24"/>
        </w:rPr>
      </w:pPr>
      <w:del w:id="100" w:author="censa" w:date="2019-12-09T12:11:00Z">
        <w:r w:rsidRPr="001F69C4" w:rsidDel="00E759FD">
          <w:rPr>
            <w:rFonts w:ascii="Arial" w:hAnsi="Arial" w:cs="Arial"/>
            <w:sz w:val="24"/>
            <w:szCs w:val="24"/>
          </w:rPr>
          <w:delText>El Servicio Nacional de Aprendizaje - SENA - ofrece el programa de Análisis y Desarrollo de Sistemas de Información. Para garantizar la incorporación y el  desarrollo del aprendiz en actividades productivas que contribuyan al desarrollo  social, económico y tecnológico del país, la Institución utiliza como metodologías: formación por proyectos, la</w:delText>
        </w:r>
        <w:r w:rsidR="00ED7227" w:rsidRPr="001F69C4" w:rsidDel="00E759FD">
          <w:rPr>
            <w:rFonts w:ascii="Arial" w:hAnsi="Arial" w:cs="Arial"/>
            <w:sz w:val="24"/>
            <w:szCs w:val="24"/>
          </w:rPr>
          <w:delText xml:space="preserve"> cual es</w:delText>
        </w:r>
        <w:r w:rsidRPr="001F69C4" w:rsidDel="00E759FD">
          <w:rPr>
            <w:rFonts w:ascii="Arial" w:hAnsi="Arial" w:cs="Arial"/>
            <w:sz w:val="24"/>
            <w:szCs w:val="24"/>
          </w:rPr>
          <w:delText xml:space="preserve"> basada en competencias y </w:delText>
        </w:r>
        <w:r w:rsidR="00ED7227" w:rsidRPr="001F69C4" w:rsidDel="00E759FD">
          <w:rPr>
            <w:rFonts w:ascii="Arial" w:hAnsi="Arial" w:cs="Arial"/>
            <w:sz w:val="24"/>
            <w:szCs w:val="24"/>
          </w:rPr>
          <w:delText xml:space="preserve">se alterna </w:delText>
        </w:r>
        <w:r w:rsidRPr="001F69C4" w:rsidDel="00E759FD">
          <w:rPr>
            <w:rFonts w:ascii="Arial" w:hAnsi="Arial" w:cs="Arial"/>
            <w:sz w:val="24"/>
            <w:szCs w:val="24"/>
          </w:rPr>
          <w:delText>con el trabajo en grupos colaborativos. De esta manera un grupo plantea y ofrece una solución informática para un supermercado.</w:delText>
        </w:r>
      </w:del>
    </w:p>
    <w:p w:rsidR="00A16611" w:rsidRPr="001F69C4" w:rsidRDefault="00A16611" w:rsidP="00ED7227">
      <w:pPr>
        <w:jc w:val="both"/>
        <w:rPr>
          <w:rFonts w:ascii="Arial" w:hAnsi="Arial" w:cs="Arial"/>
          <w:sz w:val="24"/>
          <w:szCs w:val="24"/>
        </w:rPr>
      </w:pPr>
    </w:p>
    <w:p w:rsidR="00C67356" w:rsidRPr="001F69C4" w:rsidRDefault="00C67356" w:rsidP="00ED7227">
      <w:pPr>
        <w:jc w:val="both"/>
        <w:rPr>
          <w:rFonts w:ascii="Arial" w:hAnsi="Arial" w:cs="Arial"/>
          <w:sz w:val="24"/>
          <w:szCs w:val="24"/>
        </w:rPr>
      </w:pPr>
      <w:r w:rsidRPr="001F69C4">
        <w:rPr>
          <w:rFonts w:ascii="Arial" w:hAnsi="Arial" w:cs="Arial"/>
          <w:sz w:val="24"/>
          <w:szCs w:val="24"/>
        </w:rPr>
        <w:t xml:space="preserve">El sistema de información </w:t>
      </w:r>
      <w:del w:id="101" w:author="censa" w:date="2019-12-09T12:02:00Z">
        <w:r w:rsidRPr="001F69C4" w:rsidDel="00734355">
          <w:rPr>
            <w:rFonts w:ascii="Arial" w:hAnsi="Arial" w:cs="Arial"/>
            <w:sz w:val="24"/>
            <w:szCs w:val="24"/>
          </w:rPr>
          <w:delText>SAVAS</w:delText>
        </w:r>
      </w:del>
      <w:ins w:id="102" w:author="censa" w:date="2019-12-09T12:02:00Z">
        <w:r w:rsidR="00734355">
          <w:rPr>
            <w:rFonts w:ascii="Arial" w:hAnsi="Arial" w:cs="Arial"/>
            <w:sz w:val="24"/>
            <w:szCs w:val="24"/>
          </w:rPr>
          <w:t>Bitácoras Censa</w:t>
        </w:r>
      </w:ins>
      <w:r w:rsidRPr="001F69C4">
        <w:rPr>
          <w:rFonts w:ascii="Arial" w:hAnsi="Arial" w:cs="Arial"/>
          <w:sz w:val="24"/>
          <w:szCs w:val="24"/>
        </w:rPr>
        <w:t xml:space="preserve">, es un aplicativo web elaborado para el </w:t>
      </w:r>
      <w:del w:id="103" w:author="censa" w:date="2019-12-09T12:02:00Z">
        <w:r w:rsidRPr="001F69C4" w:rsidDel="00734355">
          <w:rPr>
            <w:rFonts w:ascii="Arial" w:hAnsi="Arial" w:cs="Arial"/>
            <w:sz w:val="24"/>
            <w:szCs w:val="24"/>
          </w:rPr>
          <w:delText>Supermercado “Mercados JZ”</w:delText>
        </w:r>
        <w:r w:rsidR="00ED7227" w:rsidRPr="001F69C4" w:rsidDel="00734355">
          <w:rPr>
            <w:rFonts w:ascii="Arial" w:hAnsi="Arial" w:cs="Arial"/>
            <w:sz w:val="24"/>
            <w:szCs w:val="24"/>
          </w:rPr>
          <w:delText>,</w:delText>
        </w:r>
      </w:del>
      <w:ins w:id="104" w:author="censa" w:date="2019-12-09T12:02:00Z">
        <w:r w:rsidR="00734355">
          <w:rPr>
            <w:rFonts w:ascii="Arial" w:hAnsi="Arial" w:cs="Arial"/>
            <w:sz w:val="24"/>
            <w:szCs w:val="24"/>
          </w:rPr>
          <w:t>Centro de Sistemas de Antioquia CENSA,</w:t>
        </w:r>
      </w:ins>
      <w:r w:rsidR="00ED7227" w:rsidRPr="001F69C4">
        <w:rPr>
          <w:rFonts w:ascii="Arial" w:hAnsi="Arial" w:cs="Arial"/>
          <w:sz w:val="24"/>
          <w:szCs w:val="24"/>
        </w:rPr>
        <w:t xml:space="preserve"> </w:t>
      </w:r>
      <w:ins w:id="105" w:author="censa" w:date="2019-12-09T12:02:00Z">
        <w:r w:rsidR="00734355">
          <w:rPr>
            <w:rFonts w:ascii="Arial" w:hAnsi="Arial" w:cs="Arial"/>
            <w:sz w:val="24"/>
            <w:szCs w:val="24"/>
          </w:rPr>
          <w:t>el</w:t>
        </w:r>
      </w:ins>
      <w:del w:id="106" w:author="censa" w:date="2019-12-09T12:02:00Z">
        <w:r w:rsidR="00ED7227" w:rsidRPr="001F69C4" w:rsidDel="00734355">
          <w:rPr>
            <w:rFonts w:ascii="Arial" w:hAnsi="Arial" w:cs="Arial"/>
            <w:sz w:val="24"/>
            <w:szCs w:val="24"/>
          </w:rPr>
          <w:delText>la</w:delText>
        </w:r>
      </w:del>
      <w:r w:rsidR="00ED7227" w:rsidRPr="001F69C4">
        <w:rPr>
          <w:rFonts w:ascii="Arial" w:hAnsi="Arial" w:cs="Arial"/>
          <w:sz w:val="24"/>
          <w:szCs w:val="24"/>
        </w:rPr>
        <w:t xml:space="preserve"> cual f</w:t>
      </w:r>
      <w:r w:rsidR="00A16611" w:rsidRPr="001F69C4">
        <w:rPr>
          <w:rFonts w:ascii="Arial" w:hAnsi="Arial" w:cs="Arial"/>
          <w:sz w:val="24"/>
          <w:szCs w:val="24"/>
        </w:rPr>
        <w:t>acilita la ge</w:t>
      </w:r>
      <w:r w:rsidR="00ED7227" w:rsidRPr="001F69C4">
        <w:rPr>
          <w:rFonts w:ascii="Arial" w:hAnsi="Arial" w:cs="Arial"/>
          <w:sz w:val="24"/>
          <w:szCs w:val="24"/>
        </w:rPr>
        <w:t>stión de información para sus procesos y movimientos en los</w:t>
      </w:r>
      <w:r w:rsidR="00A16611" w:rsidRPr="001F69C4">
        <w:rPr>
          <w:rFonts w:ascii="Arial" w:hAnsi="Arial" w:cs="Arial"/>
          <w:sz w:val="24"/>
          <w:szCs w:val="24"/>
        </w:rPr>
        <w:t xml:space="preserve"> módulos</w:t>
      </w:r>
      <w:r w:rsidR="00ED7227" w:rsidRPr="001F69C4">
        <w:rPr>
          <w:rFonts w:ascii="Arial" w:hAnsi="Arial" w:cs="Arial"/>
          <w:sz w:val="24"/>
          <w:szCs w:val="24"/>
        </w:rPr>
        <w:t xml:space="preserve"> de</w:t>
      </w:r>
      <w:r w:rsidR="00A16611" w:rsidRPr="001F69C4">
        <w:rPr>
          <w:rFonts w:ascii="Arial" w:hAnsi="Arial" w:cs="Arial"/>
          <w:sz w:val="24"/>
          <w:szCs w:val="24"/>
        </w:rPr>
        <w:t xml:space="preserve">: </w:t>
      </w:r>
      <w:ins w:id="107" w:author="censa" w:date="2019-12-09T12:09:00Z">
        <w:r w:rsidR="00734355">
          <w:rPr>
            <w:rFonts w:ascii="Arial" w:hAnsi="Arial" w:cs="Arial"/>
            <w:sz w:val="24"/>
            <w:szCs w:val="24"/>
          </w:rPr>
          <w:t xml:space="preserve">creación y </w:t>
        </w:r>
      </w:ins>
      <w:del w:id="108" w:author="censa" w:date="2019-12-09T12:03:00Z">
        <w:r w:rsidR="00A16611" w:rsidRPr="001F69C4" w:rsidDel="00734355">
          <w:rPr>
            <w:rFonts w:ascii="Arial" w:hAnsi="Arial" w:cs="Arial"/>
            <w:sz w:val="24"/>
            <w:szCs w:val="24"/>
          </w:rPr>
          <w:delText>Ventas, Compras, Manejo de existencias, proveedores, productos</w:delText>
        </w:r>
      </w:del>
      <w:ins w:id="109" w:author="censa" w:date="2019-12-09T12:03:00Z">
        <w:r w:rsidR="00734355">
          <w:rPr>
            <w:rFonts w:ascii="Arial" w:hAnsi="Arial" w:cs="Arial"/>
            <w:sz w:val="24"/>
            <w:szCs w:val="24"/>
          </w:rPr>
          <w:t>seguimiento</w:t>
        </w:r>
      </w:ins>
      <w:ins w:id="110" w:author="censa" w:date="2019-12-09T12:09:00Z">
        <w:r w:rsidR="00734355">
          <w:rPr>
            <w:rFonts w:ascii="Arial" w:hAnsi="Arial" w:cs="Arial"/>
            <w:sz w:val="24"/>
            <w:szCs w:val="24"/>
          </w:rPr>
          <w:t xml:space="preserve"> de bitácoras de los estudiantes en etapa práctica de CENSA</w:t>
        </w:r>
      </w:ins>
      <w:del w:id="111" w:author="censa" w:date="2019-12-09T12:09:00Z">
        <w:r w:rsidR="00A16611" w:rsidRPr="001F69C4" w:rsidDel="00734355">
          <w:rPr>
            <w:rFonts w:ascii="Arial" w:hAnsi="Arial" w:cs="Arial"/>
            <w:sz w:val="24"/>
            <w:szCs w:val="24"/>
          </w:rPr>
          <w:delText>, fidelización y usuarios</w:delText>
        </w:r>
      </w:del>
      <w:r w:rsidR="00A16611" w:rsidRPr="001F69C4">
        <w:rPr>
          <w:rFonts w:ascii="Arial" w:hAnsi="Arial" w:cs="Arial"/>
          <w:sz w:val="24"/>
          <w:szCs w:val="24"/>
        </w:rPr>
        <w:t xml:space="preserve">. </w:t>
      </w:r>
      <w:r w:rsidRPr="001F69C4">
        <w:rPr>
          <w:rFonts w:ascii="Arial" w:hAnsi="Arial" w:cs="Arial"/>
          <w:sz w:val="24"/>
          <w:szCs w:val="24"/>
        </w:rPr>
        <w:t xml:space="preserve"> </w:t>
      </w:r>
      <w:r w:rsidR="00A16611" w:rsidRPr="001F69C4">
        <w:rPr>
          <w:rFonts w:ascii="Arial" w:hAnsi="Arial" w:cs="Arial"/>
          <w:sz w:val="24"/>
          <w:szCs w:val="24"/>
        </w:rPr>
        <w:t xml:space="preserve"> </w:t>
      </w:r>
    </w:p>
    <w:p w:rsidR="00A16611" w:rsidRPr="001F69C4" w:rsidRDefault="00A16611" w:rsidP="00ED7227">
      <w:pPr>
        <w:jc w:val="both"/>
        <w:rPr>
          <w:rFonts w:ascii="Arial" w:hAnsi="Arial" w:cs="Arial"/>
          <w:sz w:val="24"/>
          <w:szCs w:val="24"/>
        </w:rPr>
      </w:pPr>
    </w:p>
    <w:p w:rsidR="00A16611" w:rsidRPr="001F69C4" w:rsidRDefault="00A16611" w:rsidP="00ED7227">
      <w:pPr>
        <w:jc w:val="both"/>
        <w:rPr>
          <w:rFonts w:ascii="Arial" w:hAnsi="Arial" w:cs="Arial"/>
          <w:sz w:val="24"/>
          <w:szCs w:val="24"/>
        </w:rPr>
      </w:pPr>
      <w:r w:rsidRPr="001F69C4">
        <w:rPr>
          <w:rFonts w:ascii="Arial" w:hAnsi="Arial" w:cs="Arial"/>
          <w:sz w:val="24"/>
          <w:szCs w:val="24"/>
        </w:rPr>
        <w:t xml:space="preserve">Este </w:t>
      </w:r>
      <w:r w:rsidR="00ED7227" w:rsidRPr="001F69C4">
        <w:rPr>
          <w:rFonts w:ascii="Arial" w:hAnsi="Arial" w:cs="Arial"/>
          <w:sz w:val="24"/>
          <w:szCs w:val="24"/>
        </w:rPr>
        <w:t>manual es una guía paso a paso del análisis y diseño realizado</w:t>
      </w:r>
      <w:r w:rsidR="0033756D" w:rsidRPr="001F69C4">
        <w:rPr>
          <w:rFonts w:ascii="Arial" w:hAnsi="Arial" w:cs="Arial"/>
          <w:sz w:val="24"/>
          <w:szCs w:val="24"/>
        </w:rPr>
        <w:t xml:space="preserve"> para el sistema de información el cual se</w:t>
      </w:r>
      <w:r w:rsidRPr="001F69C4">
        <w:rPr>
          <w:rFonts w:ascii="Arial" w:hAnsi="Arial" w:cs="Arial"/>
          <w:sz w:val="24"/>
          <w:szCs w:val="24"/>
        </w:rPr>
        <w:t xml:space="preserve"> acompaña de ilustraciones típicas que facilitan la compresión, uso y manejo correcto del sistema de información </w:t>
      </w:r>
      <w:del w:id="112" w:author="censa" w:date="2019-12-09T12:12:00Z">
        <w:r w:rsidRPr="001F69C4" w:rsidDel="00E759FD">
          <w:rPr>
            <w:rFonts w:ascii="Arial" w:hAnsi="Arial" w:cs="Arial"/>
            <w:sz w:val="24"/>
            <w:szCs w:val="24"/>
          </w:rPr>
          <w:delText>SAVAS</w:delText>
        </w:r>
      </w:del>
      <w:ins w:id="113" w:author="censa" w:date="2019-12-09T12:12:00Z">
        <w:r w:rsidR="00E759FD">
          <w:rPr>
            <w:rFonts w:ascii="Arial" w:hAnsi="Arial" w:cs="Arial"/>
            <w:sz w:val="24"/>
            <w:szCs w:val="24"/>
          </w:rPr>
          <w:t>Bitácoras Censa</w:t>
        </w:r>
      </w:ins>
      <w:r w:rsidRPr="001F69C4">
        <w:rPr>
          <w:rFonts w:ascii="Arial" w:hAnsi="Arial" w:cs="Arial"/>
          <w:sz w:val="24"/>
          <w:szCs w:val="24"/>
        </w:rPr>
        <w:t>.</w:t>
      </w:r>
    </w:p>
    <w:p w:rsidR="00C67356" w:rsidRPr="001F69C4" w:rsidRDefault="00C67356" w:rsidP="00C67356">
      <w:pPr>
        <w:rPr>
          <w:rFonts w:ascii="Arial" w:hAnsi="Arial" w:cs="Arial"/>
          <w:sz w:val="24"/>
          <w:szCs w:val="24"/>
        </w:rPr>
      </w:pPr>
    </w:p>
    <w:p w:rsidR="00960788" w:rsidRPr="001F69C4" w:rsidRDefault="00960788" w:rsidP="00A16611">
      <w:pPr>
        <w:rPr>
          <w:rFonts w:ascii="Arial" w:hAnsi="Arial" w:cs="Arial"/>
          <w:sz w:val="24"/>
          <w:szCs w:val="24"/>
        </w:rPr>
      </w:pPr>
    </w:p>
    <w:p w:rsidR="00A16611" w:rsidRPr="001F69C4" w:rsidRDefault="00A16611" w:rsidP="00A16611">
      <w:pPr>
        <w:rPr>
          <w:rFonts w:ascii="Arial" w:hAnsi="Arial" w:cs="Arial"/>
          <w:sz w:val="24"/>
          <w:szCs w:val="24"/>
        </w:rPr>
      </w:pPr>
    </w:p>
    <w:p w:rsidR="00A16611" w:rsidRPr="001F69C4" w:rsidRDefault="00A16611" w:rsidP="00A16611">
      <w:pPr>
        <w:rPr>
          <w:rFonts w:ascii="Arial" w:hAnsi="Arial" w:cs="Arial"/>
          <w:sz w:val="24"/>
          <w:szCs w:val="24"/>
        </w:rPr>
      </w:pPr>
    </w:p>
    <w:p w:rsidR="00A16611" w:rsidRPr="001F69C4" w:rsidRDefault="00A16611" w:rsidP="00A16611">
      <w:pPr>
        <w:rPr>
          <w:rFonts w:ascii="Arial" w:hAnsi="Arial" w:cs="Arial"/>
          <w:sz w:val="24"/>
          <w:szCs w:val="24"/>
        </w:rPr>
      </w:pPr>
    </w:p>
    <w:p w:rsidR="00A16611" w:rsidRPr="001F69C4" w:rsidRDefault="00A16611" w:rsidP="00A16611">
      <w:pPr>
        <w:rPr>
          <w:rFonts w:ascii="Arial" w:hAnsi="Arial" w:cs="Arial"/>
          <w:sz w:val="24"/>
          <w:szCs w:val="24"/>
        </w:rPr>
      </w:pPr>
    </w:p>
    <w:p w:rsidR="00A16611" w:rsidRPr="001F69C4" w:rsidRDefault="00A16611" w:rsidP="00A16611">
      <w:pPr>
        <w:rPr>
          <w:rFonts w:ascii="Arial" w:hAnsi="Arial" w:cs="Arial"/>
          <w:sz w:val="24"/>
          <w:szCs w:val="24"/>
        </w:rPr>
      </w:pPr>
    </w:p>
    <w:p w:rsidR="00A16611" w:rsidRPr="001F69C4" w:rsidRDefault="00A16611" w:rsidP="00A16611">
      <w:pPr>
        <w:rPr>
          <w:rFonts w:ascii="Arial" w:hAnsi="Arial" w:cs="Arial"/>
          <w:sz w:val="24"/>
          <w:szCs w:val="24"/>
        </w:rPr>
      </w:pPr>
    </w:p>
    <w:p w:rsidR="00A16611" w:rsidRPr="001F69C4" w:rsidRDefault="00A16611" w:rsidP="00A16611">
      <w:pPr>
        <w:rPr>
          <w:rFonts w:ascii="Arial" w:hAnsi="Arial" w:cs="Arial"/>
          <w:sz w:val="24"/>
          <w:szCs w:val="24"/>
        </w:rPr>
      </w:pPr>
    </w:p>
    <w:p w:rsidR="000D1C89" w:rsidRDefault="000D1C89" w:rsidP="000D1C89">
      <w:pPr>
        <w:rPr>
          <w:ins w:id="114" w:author="censa" w:date="2019-12-09T12:13:00Z"/>
          <w:rFonts w:ascii="Arial" w:hAnsi="Arial" w:cs="Arial"/>
          <w:sz w:val="24"/>
          <w:szCs w:val="24"/>
        </w:rPr>
      </w:pPr>
    </w:p>
    <w:p w:rsidR="00E759FD" w:rsidRDefault="00E759FD" w:rsidP="000D1C89">
      <w:pPr>
        <w:rPr>
          <w:ins w:id="115" w:author="censa" w:date="2019-12-09T12:13:00Z"/>
          <w:rFonts w:ascii="Arial" w:hAnsi="Arial" w:cs="Arial"/>
          <w:sz w:val="24"/>
          <w:szCs w:val="24"/>
        </w:rPr>
      </w:pPr>
    </w:p>
    <w:p w:rsidR="00E759FD" w:rsidRDefault="00E759FD" w:rsidP="000D1C89">
      <w:pPr>
        <w:rPr>
          <w:ins w:id="116" w:author="censa" w:date="2019-12-09T12:13:00Z"/>
          <w:rFonts w:ascii="Arial" w:hAnsi="Arial" w:cs="Arial"/>
          <w:sz w:val="24"/>
          <w:szCs w:val="24"/>
        </w:rPr>
      </w:pPr>
    </w:p>
    <w:p w:rsidR="00E759FD" w:rsidRDefault="00E759FD" w:rsidP="000D1C89">
      <w:pPr>
        <w:rPr>
          <w:rFonts w:ascii="Arial" w:hAnsi="Arial" w:cs="Arial"/>
          <w:sz w:val="24"/>
          <w:szCs w:val="24"/>
        </w:rPr>
      </w:pPr>
    </w:p>
    <w:p w:rsidR="0025325E" w:rsidRDefault="0025325E" w:rsidP="000D1C89">
      <w:pPr>
        <w:rPr>
          <w:rFonts w:ascii="Arial" w:hAnsi="Arial" w:cs="Arial"/>
          <w:sz w:val="24"/>
          <w:szCs w:val="24"/>
        </w:rPr>
      </w:pPr>
    </w:p>
    <w:p w:rsidR="0025325E" w:rsidRDefault="0025325E" w:rsidP="000D1C89">
      <w:pPr>
        <w:rPr>
          <w:ins w:id="117" w:author="censa" w:date="2019-12-09T12:13:00Z"/>
          <w:rFonts w:ascii="Arial" w:hAnsi="Arial" w:cs="Arial"/>
          <w:sz w:val="24"/>
          <w:szCs w:val="24"/>
        </w:rPr>
      </w:pPr>
    </w:p>
    <w:p w:rsidR="00E759FD" w:rsidRPr="001F69C4" w:rsidRDefault="00E759FD" w:rsidP="000D1C89">
      <w:pPr>
        <w:rPr>
          <w:rFonts w:ascii="Arial" w:hAnsi="Arial" w:cs="Arial"/>
          <w:sz w:val="24"/>
          <w:szCs w:val="24"/>
        </w:rPr>
      </w:pPr>
    </w:p>
    <w:p w:rsidR="00A16611" w:rsidRPr="00AF4139" w:rsidRDefault="00A16611" w:rsidP="00AF4139">
      <w:pPr>
        <w:pStyle w:val="Ttulo1"/>
      </w:pPr>
      <w:bookmarkStart w:id="118" w:name="_Toc27127894"/>
      <w:r w:rsidRPr="00AF4139">
        <w:t>OBJETIVOS DEL PROYECTO</w:t>
      </w:r>
      <w:bookmarkEnd w:id="118"/>
    </w:p>
    <w:p w:rsidR="000D1C89" w:rsidRPr="001F69C4" w:rsidRDefault="000D1C89" w:rsidP="00A16611">
      <w:pPr>
        <w:rPr>
          <w:rFonts w:ascii="Arial" w:hAnsi="Arial" w:cs="Arial"/>
          <w:b/>
          <w:sz w:val="24"/>
          <w:szCs w:val="24"/>
        </w:rPr>
      </w:pPr>
    </w:p>
    <w:p w:rsidR="00A16611" w:rsidRPr="00AF4139" w:rsidRDefault="00AF4139" w:rsidP="00AF4139">
      <w:pPr>
        <w:pStyle w:val="Ttulo2"/>
      </w:pPr>
      <w:bookmarkStart w:id="119" w:name="_Toc27127895"/>
      <w:r>
        <w:t xml:space="preserve">OBJETIVO </w:t>
      </w:r>
      <w:r w:rsidR="00A16611" w:rsidRPr="00AF4139">
        <w:t>GENERAL</w:t>
      </w:r>
      <w:bookmarkEnd w:id="119"/>
    </w:p>
    <w:p w:rsidR="000D1C89" w:rsidRPr="001F69C4" w:rsidRDefault="00734F71" w:rsidP="00A513E0">
      <w:pPr>
        <w:spacing w:line="240" w:lineRule="auto"/>
        <w:rPr>
          <w:rFonts w:ascii="Arial" w:hAnsi="Arial" w:cs="Arial"/>
          <w:b/>
          <w:sz w:val="24"/>
          <w:szCs w:val="24"/>
          <w:u w:val="single"/>
          <w:lang w:val="es-MX"/>
        </w:rPr>
      </w:pPr>
      <w:r w:rsidRPr="001F69C4">
        <w:rPr>
          <w:rFonts w:ascii="Arial" w:hAnsi="Arial" w:cs="Arial"/>
          <w:sz w:val="24"/>
          <w:szCs w:val="24"/>
          <w:lang w:val="es-MX"/>
        </w:rPr>
        <w:t xml:space="preserve">Este manual tiene como finalidad suministrar al personal encargado una guía detallada del sistema </w:t>
      </w:r>
      <w:del w:id="120" w:author="censa" w:date="2019-12-09T12:14:00Z">
        <w:r w:rsidRPr="001F69C4" w:rsidDel="00E759FD">
          <w:rPr>
            <w:rFonts w:ascii="Arial" w:hAnsi="Arial" w:cs="Arial"/>
            <w:sz w:val="24"/>
            <w:szCs w:val="24"/>
            <w:lang w:val="es-MX"/>
          </w:rPr>
          <w:delText>SAVAS (Sistema administrativo de ventas a Supermercados)</w:delText>
        </w:r>
      </w:del>
      <w:ins w:id="121" w:author="censa" w:date="2019-12-09T12:14:00Z">
        <w:r w:rsidR="00E759FD">
          <w:rPr>
            <w:rFonts w:ascii="Arial" w:hAnsi="Arial" w:cs="Arial"/>
            <w:sz w:val="24"/>
            <w:szCs w:val="24"/>
            <w:lang w:val="es-MX"/>
          </w:rPr>
          <w:t>Bitácoras Censa</w:t>
        </w:r>
      </w:ins>
      <w:r w:rsidRPr="001F69C4">
        <w:rPr>
          <w:rFonts w:ascii="Arial" w:hAnsi="Arial" w:cs="Arial"/>
          <w:sz w:val="24"/>
          <w:szCs w:val="24"/>
          <w:lang w:val="es-MX"/>
        </w:rPr>
        <w:t xml:space="preserve"> de una forma específica y  así detallar módulos, requisitos, diagramas UML para la configuración.</w:t>
      </w:r>
    </w:p>
    <w:p w:rsidR="00BD705D" w:rsidRPr="00AF4139" w:rsidRDefault="00BD705D" w:rsidP="00AF4139">
      <w:pPr>
        <w:pStyle w:val="Ttulo2"/>
      </w:pPr>
      <w:bookmarkStart w:id="122" w:name="_Toc27127896"/>
      <w:r w:rsidRPr="00AF4139">
        <w:t>ENTIDAD DEL CLIENTE</w:t>
      </w:r>
      <w:bookmarkEnd w:id="122"/>
      <w:r w:rsidRPr="00AF4139">
        <w:t xml:space="preserve"> </w:t>
      </w:r>
    </w:p>
    <w:p w:rsidR="000D1C89" w:rsidRPr="001F69C4" w:rsidRDefault="00BD705D" w:rsidP="00A513E0">
      <w:pPr>
        <w:spacing w:line="240" w:lineRule="auto"/>
        <w:rPr>
          <w:rFonts w:ascii="Arial" w:hAnsi="Arial" w:cs="Arial"/>
          <w:sz w:val="24"/>
          <w:szCs w:val="24"/>
          <w:lang w:val="es-MX"/>
        </w:rPr>
      </w:pPr>
      <w:r w:rsidRPr="001F69C4">
        <w:rPr>
          <w:rFonts w:ascii="Arial" w:hAnsi="Arial" w:cs="Arial"/>
          <w:sz w:val="24"/>
          <w:szCs w:val="24"/>
          <w:lang w:val="es-MX"/>
        </w:rPr>
        <w:t xml:space="preserve">Nuestro Cliente es el </w:t>
      </w:r>
      <w:del w:id="123" w:author="censa" w:date="2019-12-09T12:36:00Z">
        <w:r w:rsidRPr="001F69C4" w:rsidDel="00D8512F">
          <w:rPr>
            <w:rFonts w:ascii="Arial" w:hAnsi="Arial" w:cs="Arial"/>
            <w:sz w:val="24"/>
            <w:szCs w:val="24"/>
            <w:lang w:val="es-MX"/>
          </w:rPr>
          <w:delText>supermercado “Mercados JZ”</w:delText>
        </w:r>
      </w:del>
      <w:ins w:id="124" w:author="censa" w:date="2019-12-09T12:36:00Z">
        <w:r w:rsidR="00D8512F">
          <w:rPr>
            <w:rFonts w:ascii="Arial" w:hAnsi="Arial" w:cs="Arial"/>
            <w:sz w:val="24"/>
            <w:szCs w:val="24"/>
            <w:lang w:val="es-MX"/>
          </w:rPr>
          <w:t>Centro de Sistemas de Antioquia CENSA</w:t>
        </w:r>
      </w:ins>
      <w:r w:rsidRPr="001F69C4">
        <w:rPr>
          <w:rFonts w:ascii="Arial" w:hAnsi="Arial" w:cs="Arial"/>
          <w:sz w:val="24"/>
          <w:szCs w:val="24"/>
          <w:lang w:val="es-MX"/>
        </w:rPr>
        <w:t xml:space="preserve"> que  requería un sistema que controlar</w:t>
      </w:r>
      <w:ins w:id="125" w:author="censa" w:date="2019-12-09T12:37:00Z">
        <w:r w:rsidR="00D8512F">
          <w:rPr>
            <w:rFonts w:ascii="Arial" w:hAnsi="Arial" w:cs="Arial"/>
            <w:sz w:val="24"/>
            <w:szCs w:val="24"/>
            <w:lang w:val="es-MX"/>
          </w:rPr>
          <w:t>a</w:t>
        </w:r>
      </w:ins>
      <w:del w:id="126" w:author="censa" w:date="2019-12-09T12:37:00Z">
        <w:r w:rsidRPr="001F69C4" w:rsidDel="00D8512F">
          <w:rPr>
            <w:rFonts w:ascii="Arial" w:hAnsi="Arial" w:cs="Arial"/>
            <w:sz w:val="24"/>
            <w:szCs w:val="24"/>
            <w:lang w:val="es-MX"/>
          </w:rPr>
          <w:delText>á</w:delText>
        </w:r>
      </w:del>
      <w:r w:rsidRPr="001F69C4">
        <w:rPr>
          <w:rFonts w:ascii="Arial" w:hAnsi="Arial" w:cs="Arial"/>
          <w:sz w:val="24"/>
          <w:szCs w:val="24"/>
          <w:lang w:val="es-MX"/>
        </w:rPr>
        <w:t xml:space="preserve"> la información</w:t>
      </w:r>
      <w:ins w:id="127" w:author="censa" w:date="2019-12-09T12:37:00Z">
        <w:r w:rsidR="00D8512F">
          <w:rPr>
            <w:rFonts w:ascii="Arial" w:hAnsi="Arial" w:cs="Arial"/>
            <w:sz w:val="24"/>
            <w:szCs w:val="24"/>
            <w:lang w:val="es-MX"/>
          </w:rPr>
          <w:t xml:space="preserve"> de las bitácoras y de los estudiantes</w:t>
        </w:r>
      </w:ins>
      <w:del w:id="128" w:author="censa" w:date="2019-12-09T12:37:00Z">
        <w:r w:rsidRPr="001F69C4" w:rsidDel="00D8512F">
          <w:rPr>
            <w:rFonts w:ascii="Arial" w:hAnsi="Arial" w:cs="Arial"/>
            <w:sz w:val="24"/>
            <w:szCs w:val="24"/>
            <w:lang w:val="es-MX"/>
          </w:rPr>
          <w:delText xml:space="preserve"> de este</w:delText>
        </w:r>
      </w:del>
      <w:r w:rsidRPr="001F69C4">
        <w:rPr>
          <w:rFonts w:ascii="Arial" w:hAnsi="Arial" w:cs="Arial"/>
          <w:sz w:val="24"/>
          <w:szCs w:val="24"/>
          <w:lang w:val="es-MX"/>
        </w:rPr>
        <w:t>.</w:t>
      </w:r>
    </w:p>
    <w:p w:rsidR="000D1C89" w:rsidRPr="001F69C4" w:rsidRDefault="000D1C89" w:rsidP="00A513E0">
      <w:pPr>
        <w:spacing w:line="240" w:lineRule="auto"/>
        <w:rPr>
          <w:rFonts w:ascii="Arial" w:hAnsi="Arial" w:cs="Arial"/>
          <w:sz w:val="24"/>
          <w:szCs w:val="24"/>
          <w:lang w:val="es-MX"/>
        </w:rPr>
      </w:pPr>
    </w:p>
    <w:p w:rsidR="00BD705D" w:rsidRPr="00AF4139" w:rsidRDefault="00BD705D" w:rsidP="00AF4139">
      <w:pPr>
        <w:pStyle w:val="Ttulo2"/>
      </w:pPr>
      <w:bookmarkStart w:id="129" w:name="_Toc27127897"/>
      <w:r w:rsidRPr="00AF4139">
        <w:lastRenderedPageBreak/>
        <w:t>DESCRIPCIÓN DEL APLICATIVO</w:t>
      </w:r>
      <w:bookmarkEnd w:id="129"/>
    </w:p>
    <w:p w:rsidR="00BD705D" w:rsidRPr="001F69C4" w:rsidRDefault="000D1C89" w:rsidP="00A513E0">
      <w:pPr>
        <w:spacing w:line="240" w:lineRule="auto"/>
        <w:rPr>
          <w:rFonts w:ascii="Arial" w:hAnsi="Arial" w:cs="Arial"/>
          <w:sz w:val="24"/>
          <w:szCs w:val="24"/>
          <w:lang w:val="es-MX"/>
        </w:rPr>
      </w:pPr>
      <w:del w:id="130" w:author="censa" w:date="2019-12-09T12:38:00Z">
        <w:r w:rsidRPr="001F69C4" w:rsidDel="00D8512F">
          <w:rPr>
            <w:rFonts w:ascii="Arial" w:hAnsi="Arial" w:cs="Arial"/>
            <w:sz w:val="24"/>
            <w:szCs w:val="24"/>
            <w:lang w:val="es-MX"/>
          </w:rPr>
          <w:delText xml:space="preserve">SAVAS </w:delText>
        </w:r>
      </w:del>
      <w:ins w:id="131" w:author="censa" w:date="2019-12-09T12:38:00Z">
        <w:r w:rsidR="00D8512F">
          <w:rPr>
            <w:rFonts w:ascii="Arial" w:hAnsi="Arial" w:cs="Arial"/>
            <w:sz w:val="24"/>
            <w:szCs w:val="24"/>
            <w:lang w:val="es-MX"/>
          </w:rPr>
          <w:t xml:space="preserve">Bitácoras Censa </w:t>
        </w:r>
      </w:ins>
      <w:r w:rsidRPr="001F69C4">
        <w:rPr>
          <w:rFonts w:ascii="Arial" w:hAnsi="Arial" w:cs="Arial"/>
          <w:sz w:val="24"/>
          <w:szCs w:val="24"/>
          <w:lang w:val="es-MX"/>
        </w:rPr>
        <w:t>es un sistema que permite gestionar las</w:t>
      </w:r>
      <w:ins w:id="132" w:author="censa" w:date="2019-12-09T12:38:00Z">
        <w:r w:rsidR="00D8512F">
          <w:rPr>
            <w:rFonts w:ascii="Arial" w:hAnsi="Arial" w:cs="Arial"/>
            <w:sz w:val="24"/>
            <w:szCs w:val="24"/>
            <w:lang w:val="es-MX"/>
          </w:rPr>
          <w:t xml:space="preserve"> bitácoras y su respectivo seguimiento</w:t>
        </w:r>
      </w:ins>
      <w:del w:id="133" w:author="censa" w:date="2019-12-09T12:38:00Z">
        <w:r w:rsidRPr="001F69C4" w:rsidDel="00D8512F">
          <w:rPr>
            <w:rFonts w:ascii="Arial" w:hAnsi="Arial" w:cs="Arial"/>
            <w:sz w:val="24"/>
            <w:szCs w:val="24"/>
            <w:lang w:val="es-MX"/>
          </w:rPr>
          <w:delText xml:space="preserve"> ventas, compras, existencias y productos</w:delText>
        </w:r>
      </w:del>
      <w:r w:rsidRPr="001F69C4">
        <w:rPr>
          <w:rFonts w:ascii="Arial" w:hAnsi="Arial" w:cs="Arial"/>
          <w:sz w:val="24"/>
          <w:szCs w:val="24"/>
          <w:lang w:val="es-MX"/>
        </w:rPr>
        <w:t>, además permite al usuario tener un control de la información de</w:t>
      </w:r>
      <w:ins w:id="134" w:author="censa" w:date="2019-12-09T12:40:00Z">
        <w:r w:rsidR="00D8512F">
          <w:rPr>
            <w:rFonts w:ascii="Arial" w:hAnsi="Arial" w:cs="Arial"/>
            <w:sz w:val="24"/>
            <w:szCs w:val="24"/>
            <w:lang w:val="es-MX"/>
          </w:rPr>
          <w:t xml:space="preserve"> sus auxiliares</w:t>
        </w:r>
      </w:ins>
      <w:ins w:id="135" w:author="censa" w:date="2019-12-09T12:41:00Z">
        <w:r w:rsidR="00D8512F">
          <w:rPr>
            <w:rFonts w:ascii="Arial" w:hAnsi="Arial" w:cs="Arial"/>
            <w:sz w:val="24"/>
            <w:szCs w:val="24"/>
            <w:lang w:val="es-MX"/>
          </w:rPr>
          <w:t xml:space="preserve"> y de</w:t>
        </w:r>
      </w:ins>
      <w:r w:rsidRPr="001F69C4">
        <w:rPr>
          <w:rFonts w:ascii="Arial" w:hAnsi="Arial" w:cs="Arial"/>
          <w:sz w:val="24"/>
          <w:szCs w:val="24"/>
          <w:lang w:val="es-MX"/>
        </w:rPr>
        <w:t xml:space="preserve"> los </w:t>
      </w:r>
      <w:del w:id="136" w:author="censa" w:date="2019-12-09T12:39:00Z">
        <w:r w:rsidRPr="001F69C4" w:rsidDel="00D8512F">
          <w:rPr>
            <w:rFonts w:ascii="Arial" w:hAnsi="Arial" w:cs="Arial"/>
            <w:sz w:val="24"/>
            <w:szCs w:val="24"/>
            <w:lang w:val="es-MX"/>
          </w:rPr>
          <w:delText>clientes, proveedores y empleados del supermercado</w:delText>
        </w:r>
      </w:del>
      <w:ins w:id="137" w:author="censa" w:date="2019-12-09T12:39:00Z">
        <w:r w:rsidR="00D8512F">
          <w:rPr>
            <w:rFonts w:ascii="Arial" w:hAnsi="Arial" w:cs="Arial"/>
            <w:sz w:val="24"/>
            <w:szCs w:val="24"/>
            <w:lang w:val="es-MX"/>
          </w:rPr>
          <w:t>estudiantes en etapa pr</w:t>
        </w:r>
      </w:ins>
      <w:ins w:id="138" w:author="censa" w:date="2019-12-09T12:41:00Z">
        <w:r w:rsidR="00D8512F">
          <w:rPr>
            <w:rFonts w:ascii="Arial" w:hAnsi="Arial" w:cs="Arial"/>
            <w:sz w:val="24"/>
            <w:szCs w:val="24"/>
            <w:lang w:val="es-MX"/>
          </w:rPr>
          <w:t>á</w:t>
        </w:r>
      </w:ins>
      <w:ins w:id="139" w:author="censa" w:date="2019-12-09T12:39:00Z">
        <w:r w:rsidR="00D8512F">
          <w:rPr>
            <w:rFonts w:ascii="Arial" w:hAnsi="Arial" w:cs="Arial"/>
            <w:sz w:val="24"/>
            <w:szCs w:val="24"/>
            <w:lang w:val="es-MX"/>
          </w:rPr>
          <w:t>ctica</w:t>
        </w:r>
      </w:ins>
      <w:r w:rsidRPr="001F69C4">
        <w:rPr>
          <w:rFonts w:ascii="Arial" w:hAnsi="Arial" w:cs="Arial"/>
          <w:sz w:val="24"/>
          <w:szCs w:val="24"/>
          <w:lang w:val="es-MX"/>
        </w:rPr>
        <w:t>.</w:t>
      </w:r>
    </w:p>
    <w:p w:rsidR="000D1C89" w:rsidRPr="001F69C4" w:rsidRDefault="000D1C89" w:rsidP="00A513E0">
      <w:pPr>
        <w:spacing w:line="240" w:lineRule="auto"/>
        <w:rPr>
          <w:rFonts w:ascii="Arial" w:hAnsi="Arial" w:cs="Arial"/>
          <w:sz w:val="24"/>
          <w:szCs w:val="24"/>
          <w:lang w:val="es-MX"/>
        </w:rPr>
      </w:pPr>
    </w:p>
    <w:p w:rsidR="000D1C89" w:rsidRPr="001F69C4" w:rsidRDefault="003D5467" w:rsidP="00AF4139">
      <w:pPr>
        <w:pStyle w:val="Ttulo2"/>
      </w:pPr>
      <w:bookmarkStart w:id="140" w:name="_Toc27127898"/>
      <w:r w:rsidRPr="001F69C4">
        <w:t>FINALIDAD DEL MANUAL</w:t>
      </w:r>
      <w:bookmarkEnd w:id="140"/>
      <w:r w:rsidRPr="001F69C4">
        <w:t xml:space="preserve"> </w:t>
      </w:r>
    </w:p>
    <w:p w:rsidR="003D5467" w:rsidRPr="001F69C4" w:rsidRDefault="003D5467" w:rsidP="00A513E0">
      <w:pPr>
        <w:spacing w:line="240" w:lineRule="auto"/>
        <w:rPr>
          <w:rFonts w:ascii="Arial" w:hAnsi="Arial" w:cs="Arial"/>
          <w:sz w:val="24"/>
          <w:szCs w:val="24"/>
          <w:lang w:val="es-MX"/>
        </w:rPr>
      </w:pPr>
      <w:r w:rsidRPr="001F69C4">
        <w:rPr>
          <w:rFonts w:ascii="Arial" w:hAnsi="Arial" w:cs="Arial"/>
          <w:sz w:val="24"/>
          <w:szCs w:val="24"/>
          <w:lang w:val="es-MX"/>
        </w:rPr>
        <w:t xml:space="preserve">La finalidad del manual es </w:t>
      </w:r>
      <w:r w:rsidR="00D30DFF" w:rsidRPr="001F69C4">
        <w:rPr>
          <w:rFonts w:ascii="Arial" w:hAnsi="Arial" w:cs="Arial"/>
          <w:sz w:val="24"/>
          <w:szCs w:val="24"/>
          <w:lang w:val="es-MX"/>
        </w:rPr>
        <w:t xml:space="preserve">tener una guía estructurada del diseño y análisis,  para hacer un uso adecuado del sistema de información </w:t>
      </w:r>
      <w:del w:id="141" w:author="censa" w:date="2019-12-09T12:41:00Z">
        <w:r w:rsidR="00D30DFF" w:rsidRPr="001F69C4" w:rsidDel="00D8512F">
          <w:rPr>
            <w:rFonts w:ascii="Arial" w:hAnsi="Arial" w:cs="Arial"/>
            <w:sz w:val="24"/>
            <w:szCs w:val="24"/>
            <w:lang w:val="es-MX"/>
          </w:rPr>
          <w:delText>SAVAS</w:delText>
        </w:r>
      </w:del>
      <w:ins w:id="142" w:author="censa" w:date="2019-12-09T12:41:00Z">
        <w:r w:rsidR="00D8512F">
          <w:rPr>
            <w:rFonts w:ascii="Arial" w:hAnsi="Arial" w:cs="Arial"/>
            <w:sz w:val="24"/>
            <w:szCs w:val="24"/>
            <w:lang w:val="es-MX"/>
          </w:rPr>
          <w:t>Bitácoras Censa</w:t>
        </w:r>
      </w:ins>
      <w:r w:rsidR="00D30DFF" w:rsidRPr="001F69C4">
        <w:rPr>
          <w:rFonts w:ascii="Arial" w:hAnsi="Arial" w:cs="Arial"/>
          <w:sz w:val="24"/>
          <w:szCs w:val="24"/>
          <w:lang w:val="es-MX"/>
        </w:rPr>
        <w:t>.</w:t>
      </w:r>
    </w:p>
    <w:p w:rsidR="000D1C89" w:rsidRPr="001F69C4" w:rsidRDefault="000D1C89" w:rsidP="00A513E0">
      <w:pPr>
        <w:spacing w:line="240" w:lineRule="auto"/>
        <w:rPr>
          <w:rFonts w:ascii="Arial" w:hAnsi="Arial" w:cs="Arial"/>
          <w:sz w:val="24"/>
          <w:szCs w:val="24"/>
          <w:lang w:val="es-MX"/>
        </w:rPr>
      </w:pPr>
    </w:p>
    <w:p w:rsidR="000D1C89" w:rsidRPr="001F69C4" w:rsidRDefault="000D1C89" w:rsidP="00A513E0">
      <w:pPr>
        <w:spacing w:line="240" w:lineRule="auto"/>
        <w:rPr>
          <w:rFonts w:ascii="Arial" w:hAnsi="Arial" w:cs="Arial"/>
          <w:sz w:val="24"/>
          <w:szCs w:val="24"/>
          <w:lang w:val="es-MX"/>
        </w:rPr>
      </w:pPr>
    </w:p>
    <w:p w:rsidR="000D1C89" w:rsidRPr="001F69C4" w:rsidRDefault="000D1C89" w:rsidP="00A513E0">
      <w:pPr>
        <w:spacing w:line="240" w:lineRule="auto"/>
        <w:rPr>
          <w:rFonts w:ascii="Arial" w:hAnsi="Arial" w:cs="Arial"/>
          <w:sz w:val="24"/>
          <w:szCs w:val="24"/>
          <w:lang w:val="es-MX"/>
        </w:rPr>
      </w:pPr>
    </w:p>
    <w:p w:rsidR="000D1C89" w:rsidRPr="001F69C4" w:rsidRDefault="000D1C89" w:rsidP="00A513E0">
      <w:pPr>
        <w:spacing w:line="240" w:lineRule="auto"/>
        <w:rPr>
          <w:rFonts w:ascii="Arial" w:hAnsi="Arial" w:cs="Arial"/>
          <w:sz w:val="24"/>
          <w:szCs w:val="24"/>
          <w:lang w:val="es-MX"/>
        </w:rPr>
      </w:pPr>
    </w:p>
    <w:p w:rsidR="000D1C89" w:rsidRPr="001F69C4" w:rsidRDefault="000D1C89" w:rsidP="00A513E0">
      <w:pPr>
        <w:spacing w:line="240" w:lineRule="auto"/>
        <w:rPr>
          <w:rFonts w:ascii="Arial" w:hAnsi="Arial" w:cs="Arial"/>
          <w:sz w:val="24"/>
          <w:szCs w:val="24"/>
          <w:lang w:val="es-MX"/>
        </w:rPr>
      </w:pPr>
    </w:p>
    <w:p w:rsidR="000D1C89" w:rsidRPr="001F69C4" w:rsidRDefault="000D1C89" w:rsidP="00A513E0">
      <w:pPr>
        <w:spacing w:line="240" w:lineRule="auto"/>
        <w:rPr>
          <w:rFonts w:ascii="Arial" w:hAnsi="Arial" w:cs="Arial"/>
          <w:sz w:val="24"/>
          <w:szCs w:val="24"/>
          <w:lang w:val="es-MX"/>
        </w:rPr>
      </w:pPr>
    </w:p>
    <w:p w:rsidR="000D1C89" w:rsidRPr="001F69C4" w:rsidRDefault="000D1C89" w:rsidP="00A513E0">
      <w:pPr>
        <w:spacing w:line="240" w:lineRule="auto"/>
        <w:rPr>
          <w:rFonts w:ascii="Arial" w:hAnsi="Arial" w:cs="Arial"/>
          <w:sz w:val="24"/>
          <w:szCs w:val="24"/>
          <w:lang w:val="es-MX"/>
        </w:rPr>
      </w:pPr>
    </w:p>
    <w:p w:rsidR="00A83D03" w:rsidRPr="001F69C4" w:rsidRDefault="00A83D03" w:rsidP="00A513E0">
      <w:pPr>
        <w:spacing w:line="240" w:lineRule="auto"/>
        <w:rPr>
          <w:rFonts w:ascii="Arial" w:hAnsi="Arial" w:cs="Arial"/>
          <w:sz w:val="24"/>
          <w:szCs w:val="24"/>
          <w:lang w:val="es-MX"/>
        </w:rPr>
      </w:pPr>
    </w:p>
    <w:p w:rsidR="0069213C" w:rsidRPr="001F69C4" w:rsidRDefault="0069213C" w:rsidP="0069213C">
      <w:pPr>
        <w:spacing w:line="240" w:lineRule="auto"/>
        <w:rPr>
          <w:rFonts w:ascii="Arial" w:hAnsi="Arial" w:cs="Arial"/>
          <w:sz w:val="24"/>
          <w:szCs w:val="24"/>
          <w:lang w:val="es-MX"/>
        </w:rPr>
      </w:pPr>
    </w:p>
    <w:p w:rsidR="001879F1" w:rsidRPr="00AF4139" w:rsidRDefault="000D1C89" w:rsidP="00AF4139">
      <w:pPr>
        <w:pStyle w:val="Ttulo1"/>
      </w:pPr>
      <w:bookmarkStart w:id="143" w:name="_Toc27127899"/>
      <w:r w:rsidRPr="00AF4139">
        <w:t>REQUISITOS FUNCIONALES</w:t>
      </w:r>
      <w:bookmarkEnd w:id="143"/>
    </w:p>
    <w:p w:rsidR="00D30DFF" w:rsidRPr="001F69C4" w:rsidRDefault="00D30DFF" w:rsidP="00D30DFF">
      <w:pPr>
        <w:jc w:val="both"/>
        <w:rPr>
          <w:rFonts w:ascii="Arial" w:eastAsia="Calibri" w:hAnsi="Arial" w:cs="Arial"/>
          <w:b/>
          <w:sz w:val="24"/>
          <w:szCs w:val="24"/>
          <w:lang w:val="es-MX" w:eastAsia="es-ES"/>
        </w:rPr>
      </w:pPr>
    </w:p>
    <w:p w:rsidR="00D30DFF" w:rsidRPr="001F69C4" w:rsidRDefault="00D30DFF" w:rsidP="00D30DFF">
      <w:pPr>
        <w:jc w:val="both"/>
        <w:rPr>
          <w:rFonts w:ascii="Arial" w:hAnsi="Arial" w:cs="Arial"/>
          <w:b/>
          <w:sz w:val="24"/>
          <w:szCs w:val="24"/>
        </w:rPr>
      </w:pPr>
      <w:r w:rsidRPr="001F69C4">
        <w:rPr>
          <w:rFonts w:ascii="Arial" w:hAnsi="Arial" w:cs="Arial"/>
          <w:sz w:val="24"/>
          <w:szCs w:val="24"/>
        </w:rPr>
        <w:t>Expresan la naturaleza del funcionamiento del sistema (cómo interacciona el sistema con su entorno y cuáles van a ser su estado y funcionamiento).</w:t>
      </w:r>
    </w:p>
    <w:p w:rsidR="001879F1" w:rsidRPr="001F69C4" w:rsidRDefault="001879F1" w:rsidP="001879F1">
      <w:pPr>
        <w:spacing w:line="240" w:lineRule="auto"/>
        <w:jc w:val="center"/>
        <w:rPr>
          <w:rFonts w:ascii="Arial" w:hAnsi="Arial" w:cs="Arial"/>
          <w:b/>
          <w:sz w:val="24"/>
          <w:szCs w:val="24"/>
          <w:lang w:val="es-MX"/>
        </w:rPr>
      </w:pPr>
    </w:p>
    <w:p w:rsidR="000D1C89" w:rsidRPr="00AB0F72" w:rsidRDefault="00480962" w:rsidP="00AF4139">
      <w:pPr>
        <w:pStyle w:val="Ttulo2"/>
      </w:pPr>
      <w:bookmarkStart w:id="144" w:name="_Toc27127900"/>
      <w:r w:rsidRPr="00AB0F72">
        <w:t>Usuarios</w:t>
      </w:r>
      <w:bookmarkEnd w:id="144"/>
    </w:p>
    <w:p w:rsidR="001879F1" w:rsidRPr="001F69C4" w:rsidRDefault="001879F1" w:rsidP="000D1C89">
      <w:pPr>
        <w:pStyle w:val="Prrafodelista"/>
        <w:rPr>
          <w:rFonts w:ascii="Arial" w:hAnsi="Arial" w:cs="Arial"/>
          <w:b/>
          <w:szCs w:val="24"/>
        </w:rPr>
      </w:pPr>
    </w:p>
    <w:tbl>
      <w:tblPr>
        <w:tblW w:w="8652" w:type="dxa"/>
        <w:tblInd w:w="65" w:type="dxa"/>
        <w:tblCellMar>
          <w:left w:w="70" w:type="dxa"/>
          <w:right w:w="70" w:type="dxa"/>
        </w:tblCellMar>
        <w:tblLook w:val="04A0" w:firstRow="1" w:lastRow="0" w:firstColumn="1" w:lastColumn="0" w:noHBand="0" w:noVBand="1"/>
      </w:tblPr>
      <w:tblGrid>
        <w:gridCol w:w="1500"/>
        <w:gridCol w:w="7152"/>
      </w:tblGrid>
      <w:tr w:rsidR="001F69C4" w:rsidRPr="001F69C4" w:rsidTr="00646BB7">
        <w:trPr>
          <w:trHeight w:val="612"/>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w:t>
            </w:r>
            <w:r w:rsidR="002C2DF1">
              <w:rPr>
                <w:rFonts w:ascii="Arial" w:eastAsia="Times New Roman" w:hAnsi="Arial" w:cs="Arial"/>
                <w:sz w:val="24"/>
                <w:szCs w:val="24"/>
                <w:lang w:eastAsia="es-CO"/>
              </w:rPr>
              <w:t>0</w:t>
            </w:r>
          </w:p>
        </w:tc>
        <w:tc>
          <w:tcPr>
            <w:tcW w:w="7152" w:type="dxa"/>
            <w:tcBorders>
              <w:top w:val="single" w:sz="4" w:space="0" w:color="auto"/>
              <w:left w:val="nil"/>
              <w:bottom w:val="single" w:sz="4" w:space="0" w:color="auto"/>
              <w:right w:val="single" w:sz="4" w:space="0" w:color="auto"/>
            </w:tcBorders>
            <w:shd w:val="clear" w:color="auto" w:fill="auto"/>
            <w:vAlign w:val="center"/>
            <w:hideMark/>
          </w:tcPr>
          <w:p w:rsidR="000D1C89" w:rsidRPr="001F69C4" w:rsidRDefault="00480962" w:rsidP="001879F1">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 xml:space="preserve">El sistema permitirá al usuario iniciar sesión. </w:t>
            </w:r>
          </w:p>
        </w:tc>
      </w:tr>
      <w:tr w:rsidR="001F69C4" w:rsidRPr="001F69C4" w:rsidTr="00646BB7">
        <w:trPr>
          <w:trHeight w:val="333"/>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lastRenderedPageBreak/>
              <w:t>RF 1.1</w:t>
            </w:r>
          </w:p>
        </w:tc>
        <w:tc>
          <w:tcPr>
            <w:tcW w:w="7152" w:type="dxa"/>
            <w:tcBorders>
              <w:top w:val="nil"/>
              <w:left w:val="nil"/>
              <w:bottom w:val="single" w:sz="4" w:space="0" w:color="auto"/>
              <w:right w:val="single" w:sz="4" w:space="0" w:color="auto"/>
            </w:tcBorders>
            <w:shd w:val="clear" w:color="auto" w:fill="auto"/>
            <w:vAlign w:val="center"/>
            <w:hideMark/>
          </w:tcPr>
          <w:p w:rsidR="000D1C89" w:rsidRPr="001F69C4" w:rsidRDefault="000D1C89" w:rsidP="00AB0F72">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AB0F72">
              <w:rPr>
                <w:rFonts w:ascii="Arial" w:eastAsia="Times New Roman" w:hAnsi="Arial" w:cs="Arial"/>
                <w:sz w:val="24"/>
                <w:szCs w:val="24"/>
                <w:lang w:eastAsia="es-CO"/>
              </w:rPr>
              <w:t xml:space="preserve">permitirá al </w:t>
            </w:r>
            <w:r w:rsidR="00480962">
              <w:rPr>
                <w:rFonts w:ascii="Arial" w:eastAsia="Times New Roman" w:hAnsi="Arial" w:cs="Arial"/>
                <w:sz w:val="24"/>
                <w:szCs w:val="24"/>
                <w:lang w:eastAsia="es-CO"/>
              </w:rPr>
              <w:t>administr</w:t>
            </w:r>
            <w:r w:rsidR="00AB0F72">
              <w:rPr>
                <w:rFonts w:ascii="Arial" w:eastAsia="Times New Roman" w:hAnsi="Arial" w:cs="Arial"/>
                <w:sz w:val="24"/>
                <w:szCs w:val="24"/>
                <w:lang w:eastAsia="es-CO"/>
              </w:rPr>
              <w:t>ador</w:t>
            </w:r>
            <w:r w:rsidR="00480962">
              <w:rPr>
                <w:rFonts w:ascii="Arial" w:eastAsia="Times New Roman" w:hAnsi="Arial" w:cs="Arial"/>
                <w:sz w:val="24"/>
                <w:szCs w:val="24"/>
                <w:lang w:eastAsia="es-CO"/>
              </w:rPr>
              <w:t xml:space="preserve"> y auxiliares registrar los estudiantes.</w:t>
            </w:r>
          </w:p>
        </w:tc>
      </w:tr>
      <w:tr w:rsidR="001F69C4" w:rsidRPr="001F69C4" w:rsidTr="00646BB7">
        <w:trPr>
          <w:trHeight w:val="657"/>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1.2</w:t>
            </w:r>
          </w:p>
        </w:tc>
        <w:tc>
          <w:tcPr>
            <w:tcW w:w="7152" w:type="dxa"/>
            <w:tcBorders>
              <w:top w:val="nil"/>
              <w:left w:val="nil"/>
              <w:bottom w:val="single" w:sz="4" w:space="0" w:color="auto"/>
              <w:right w:val="single" w:sz="4" w:space="0" w:color="auto"/>
            </w:tcBorders>
            <w:shd w:val="clear" w:color="auto" w:fill="auto"/>
            <w:vAlign w:val="center"/>
            <w:hideMark/>
          </w:tcPr>
          <w:p w:rsidR="000D1C89" w:rsidRPr="001F69C4" w:rsidRDefault="000D1C89" w:rsidP="00E55AC2">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E55AC2">
              <w:rPr>
                <w:rFonts w:ascii="Arial" w:eastAsia="Times New Roman" w:hAnsi="Arial" w:cs="Arial"/>
                <w:sz w:val="24"/>
                <w:szCs w:val="24"/>
                <w:lang w:eastAsia="es-CO"/>
              </w:rPr>
              <w:t xml:space="preserve">permitirá al administrador cambiar el estado de los usuarios registrados. </w:t>
            </w:r>
          </w:p>
        </w:tc>
      </w:tr>
      <w:tr w:rsidR="001F69C4" w:rsidRPr="001F69C4" w:rsidTr="00646BB7">
        <w:trPr>
          <w:trHeight w:val="55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1.3</w:t>
            </w:r>
          </w:p>
        </w:tc>
        <w:tc>
          <w:tcPr>
            <w:tcW w:w="7152" w:type="dxa"/>
            <w:tcBorders>
              <w:top w:val="nil"/>
              <w:left w:val="nil"/>
              <w:bottom w:val="single" w:sz="4" w:space="0" w:color="auto"/>
              <w:right w:val="single" w:sz="4" w:space="0" w:color="auto"/>
            </w:tcBorders>
            <w:shd w:val="clear" w:color="auto" w:fill="auto"/>
            <w:vAlign w:val="center"/>
            <w:hideMark/>
          </w:tcPr>
          <w:p w:rsidR="000D1C89" w:rsidRPr="001F69C4" w:rsidRDefault="000D1C89" w:rsidP="00E55AC2">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E55AC2">
              <w:rPr>
                <w:rFonts w:ascii="Arial" w:eastAsia="Times New Roman" w:hAnsi="Arial" w:cs="Arial"/>
                <w:sz w:val="24"/>
                <w:szCs w:val="24"/>
                <w:lang w:eastAsia="es-CO"/>
              </w:rPr>
              <w:t>permitirá al administrador y auxiliares listar los usuarios registrados.</w:t>
            </w:r>
          </w:p>
        </w:tc>
      </w:tr>
      <w:tr w:rsidR="001F69C4" w:rsidRPr="001F69C4" w:rsidTr="00646BB7">
        <w:trPr>
          <w:trHeight w:val="443"/>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1.4</w:t>
            </w:r>
          </w:p>
        </w:tc>
        <w:tc>
          <w:tcPr>
            <w:tcW w:w="7152" w:type="dxa"/>
            <w:tcBorders>
              <w:top w:val="nil"/>
              <w:left w:val="nil"/>
              <w:bottom w:val="single" w:sz="4" w:space="0" w:color="auto"/>
              <w:right w:val="single" w:sz="4" w:space="0" w:color="auto"/>
            </w:tcBorders>
            <w:shd w:val="clear" w:color="auto" w:fill="auto"/>
            <w:vAlign w:val="center"/>
            <w:hideMark/>
          </w:tcPr>
          <w:p w:rsidR="000D1C89" w:rsidRPr="001F69C4" w:rsidRDefault="000D1C89" w:rsidP="00E55AC2">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E55AC2">
              <w:rPr>
                <w:rFonts w:ascii="Arial" w:eastAsia="Times New Roman" w:hAnsi="Arial" w:cs="Arial"/>
                <w:sz w:val="24"/>
                <w:szCs w:val="24"/>
                <w:lang w:eastAsia="es-CO"/>
              </w:rPr>
              <w:t>permitirá a los usuarios recuperar la contraseña.</w:t>
            </w:r>
          </w:p>
        </w:tc>
      </w:tr>
      <w:tr w:rsidR="001F69C4" w:rsidRPr="001F69C4" w:rsidTr="00646BB7">
        <w:trPr>
          <w:trHeight w:val="55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1.5</w:t>
            </w:r>
          </w:p>
        </w:tc>
        <w:tc>
          <w:tcPr>
            <w:tcW w:w="7152" w:type="dxa"/>
            <w:tcBorders>
              <w:top w:val="nil"/>
              <w:left w:val="nil"/>
              <w:bottom w:val="single" w:sz="4" w:space="0" w:color="auto"/>
              <w:right w:val="single" w:sz="4" w:space="0" w:color="auto"/>
            </w:tcBorders>
            <w:shd w:val="clear" w:color="auto" w:fill="auto"/>
            <w:vAlign w:val="center"/>
            <w:hideMark/>
          </w:tcPr>
          <w:p w:rsidR="000D1C89" w:rsidRPr="001F69C4" w:rsidRDefault="000D1C89" w:rsidP="00E55AC2">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E55AC2">
              <w:rPr>
                <w:rFonts w:ascii="Arial" w:eastAsia="Times New Roman" w:hAnsi="Arial" w:cs="Arial"/>
                <w:sz w:val="24"/>
                <w:szCs w:val="24"/>
                <w:lang w:eastAsia="es-CO"/>
              </w:rPr>
              <w:t>permitirá a los usuarios hacer cambio de contraseña.</w:t>
            </w:r>
          </w:p>
        </w:tc>
      </w:tr>
      <w:tr w:rsidR="001F69C4" w:rsidRPr="001F69C4" w:rsidTr="00646BB7">
        <w:trPr>
          <w:trHeight w:val="330"/>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1.6</w:t>
            </w:r>
          </w:p>
        </w:tc>
        <w:tc>
          <w:tcPr>
            <w:tcW w:w="7152" w:type="dxa"/>
            <w:tcBorders>
              <w:top w:val="nil"/>
              <w:left w:val="nil"/>
              <w:bottom w:val="single" w:sz="4" w:space="0" w:color="auto"/>
              <w:right w:val="single" w:sz="4" w:space="0" w:color="auto"/>
            </w:tcBorders>
            <w:shd w:val="clear" w:color="auto" w:fill="auto"/>
            <w:vAlign w:val="center"/>
            <w:hideMark/>
          </w:tcPr>
          <w:p w:rsidR="000D1C89" w:rsidRPr="001F69C4" w:rsidRDefault="000D1C89" w:rsidP="00E55AC2">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E55AC2">
              <w:rPr>
                <w:rFonts w:ascii="Arial" w:eastAsia="Times New Roman" w:hAnsi="Arial" w:cs="Arial"/>
                <w:sz w:val="24"/>
                <w:szCs w:val="24"/>
                <w:lang w:eastAsia="es-CO"/>
              </w:rPr>
              <w:t xml:space="preserve">permitirá a los usuarios cerrar sesión. </w:t>
            </w:r>
          </w:p>
        </w:tc>
      </w:tr>
      <w:tr w:rsidR="001F69C4" w:rsidRPr="001F69C4" w:rsidTr="00646BB7">
        <w:trPr>
          <w:trHeight w:val="600"/>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1.7</w:t>
            </w:r>
          </w:p>
        </w:tc>
        <w:tc>
          <w:tcPr>
            <w:tcW w:w="7152" w:type="dxa"/>
            <w:tcBorders>
              <w:top w:val="nil"/>
              <w:left w:val="nil"/>
              <w:bottom w:val="single" w:sz="4" w:space="0" w:color="auto"/>
              <w:right w:val="single" w:sz="4" w:space="0" w:color="auto"/>
            </w:tcBorders>
            <w:shd w:val="clear" w:color="auto" w:fill="auto"/>
            <w:vAlign w:val="center"/>
            <w:hideMark/>
          </w:tcPr>
          <w:p w:rsidR="000D1C89" w:rsidRPr="001F69C4" w:rsidRDefault="000D1C89" w:rsidP="002C2DF1">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El sistema debe permitir</w:t>
            </w:r>
            <w:r w:rsidR="002C2DF1">
              <w:rPr>
                <w:rFonts w:ascii="Arial" w:eastAsia="Times New Roman" w:hAnsi="Arial" w:cs="Arial"/>
                <w:sz w:val="24"/>
                <w:szCs w:val="24"/>
                <w:lang w:eastAsia="es-CO"/>
              </w:rPr>
              <w:t>á al administrador asignar un rol en el momento de registrar usuario.</w:t>
            </w:r>
          </w:p>
        </w:tc>
      </w:tr>
      <w:tr w:rsidR="001F69C4" w:rsidRPr="001F69C4" w:rsidTr="00646BB7">
        <w:trPr>
          <w:trHeight w:val="40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1.8</w:t>
            </w:r>
          </w:p>
        </w:tc>
        <w:tc>
          <w:tcPr>
            <w:tcW w:w="7152" w:type="dxa"/>
            <w:tcBorders>
              <w:top w:val="nil"/>
              <w:left w:val="nil"/>
              <w:bottom w:val="single" w:sz="4" w:space="0" w:color="auto"/>
              <w:right w:val="single" w:sz="4" w:space="0" w:color="auto"/>
            </w:tcBorders>
            <w:shd w:val="clear" w:color="auto" w:fill="auto"/>
            <w:vAlign w:val="center"/>
            <w:hideMark/>
          </w:tcPr>
          <w:p w:rsidR="000D1C89" w:rsidRPr="001F69C4" w:rsidRDefault="002C2DF1" w:rsidP="001879F1">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El sistema permitirá al administrador consultar los usuarios registrados.</w:t>
            </w:r>
          </w:p>
        </w:tc>
      </w:tr>
      <w:tr w:rsidR="001F69C4" w:rsidRPr="001F69C4" w:rsidTr="00646BB7">
        <w:trPr>
          <w:trHeight w:val="524"/>
        </w:trPr>
        <w:tc>
          <w:tcPr>
            <w:tcW w:w="1500" w:type="dxa"/>
            <w:tcBorders>
              <w:top w:val="nil"/>
              <w:left w:val="single" w:sz="4" w:space="0" w:color="auto"/>
              <w:bottom w:val="single" w:sz="8" w:space="0" w:color="auto"/>
              <w:right w:val="single" w:sz="4" w:space="0" w:color="auto"/>
            </w:tcBorders>
            <w:shd w:val="clear" w:color="auto" w:fill="auto"/>
            <w:noWrap/>
            <w:vAlign w:val="center"/>
            <w:hideMark/>
          </w:tcPr>
          <w:p w:rsidR="000D1C89" w:rsidRPr="001F69C4" w:rsidRDefault="00E55AC2" w:rsidP="000D1C89">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1.9</w:t>
            </w:r>
          </w:p>
        </w:tc>
        <w:tc>
          <w:tcPr>
            <w:tcW w:w="7152" w:type="dxa"/>
            <w:tcBorders>
              <w:top w:val="nil"/>
              <w:left w:val="nil"/>
              <w:bottom w:val="single" w:sz="8" w:space="0" w:color="auto"/>
              <w:right w:val="single" w:sz="4" w:space="0" w:color="auto"/>
            </w:tcBorders>
            <w:shd w:val="clear" w:color="auto" w:fill="auto"/>
            <w:vAlign w:val="center"/>
            <w:hideMark/>
          </w:tcPr>
          <w:p w:rsidR="000D1C89" w:rsidRPr="001F69C4" w:rsidRDefault="000D1C89" w:rsidP="002C2DF1">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C2DF1">
              <w:rPr>
                <w:rFonts w:ascii="Arial" w:eastAsia="Times New Roman" w:hAnsi="Arial" w:cs="Arial"/>
                <w:sz w:val="24"/>
                <w:szCs w:val="24"/>
                <w:lang w:eastAsia="es-CO"/>
              </w:rPr>
              <w:t>permitirá al administrador y auxiliares actualizar  los estudiantes registrados.</w:t>
            </w:r>
          </w:p>
        </w:tc>
      </w:tr>
    </w:tbl>
    <w:p w:rsidR="001879F1" w:rsidRDefault="001879F1" w:rsidP="001879F1">
      <w:pPr>
        <w:rPr>
          <w:rFonts w:ascii="Arial" w:hAnsi="Arial" w:cs="Arial"/>
          <w:b/>
          <w:sz w:val="24"/>
          <w:szCs w:val="24"/>
        </w:rPr>
      </w:pPr>
    </w:p>
    <w:p w:rsidR="002A597E" w:rsidRDefault="002A597E" w:rsidP="001879F1">
      <w:pPr>
        <w:rPr>
          <w:rFonts w:ascii="Arial" w:hAnsi="Arial" w:cs="Arial"/>
          <w:b/>
          <w:sz w:val="24"/>
          <w:szCs w:val="24"/>
        </w:rPr>
      </w:pPr>
    </w:p>
    <w:p w:rsidR="00AF4139" w:rsidRDefault="00AF4139" w:rsidP="001879F1">
      <w:pPr>
        <w:rPr>
          <w:rFonts w:ascii="Arial" w:hAnsi="Arial" w:cs="Arial"/>
          <w:b/>
          <w:sz w:val="24"/>
          <w:szCs w:val="24"/>
        </w:rPr>
      </w:pPr>
    </w:p>
    <w:p w:rsidR="00AF4139" w:rsidRDefault="00AF4139" w:rsidP="001879F1">
      <w:pPr>
        <w:rPr>
          <w:rFonts w:ascii="Arial" w:hAnsi="Arial" w:cs="Arial"/>
          <w:b/>
          <w:sz w:val="24"/>
          <w:szCs w:val="24"/>
        </w:rPr>
      </w:pPr>
    </w:p>
    <w:p w:rsidR="00AF4139" w:rsidRDefault="00AF4139" w:rsidP="001879F1">
      <w:pPr>
        <w:rPr>
          <w:rFonts w:ascii="Arial" w:hAnsi="Arial" w:cs="Arial"/>
          <w:b/>
          <w:sz w:val="24"/>
          <w:szCs w:val="24"/>
        </w:rPr>
      </w:pPr>
    </w:p>
    <w:p w:rsidR="002A597E" w:rsidRDefault="002A597E" w:rsidP="001879F1">
      <w:pPr>
        <w:rPr>
          <w:rFonts w:ascii="Arial" w:hAnsi="Arial" w:cs="Arial"/>
          <w:b/>
          <w:sz w:val="24"/>
          <w:szCs w:val="24"/>
        </w:rPr>
      </w:pPr>
    </w:p>
    <w:p w:rsidR="002A597E" w:rsidRPr="001F69C4" w:rsidRDefault="002A597E" w:rsidP="001879F1">
      <w:pPr>
        <w:rPr>
          <w:rFonts w:ascii="Arial" w:hAnsi="Arial" w:cs="Arial"/>
          <w:b/>
          <w:sz w:val="24"/>
          <w:szCs w:val="24"/>
        </w:rPr>
      </w:pPr>
    </w:p>
    <w:p w:rsidR="001879F1" w:rsidRDefault="002C2DF1" w:rsidP="00AF4139">
      <w:pPr>
        <w:pStyle w:val="Ttulo2"/>
      </w:pPr>
      <w:bookmarkStart w:id="145" w:name="_Toc27127901"/>
      <w:r>
        <w:t>Roles</w:t>
      </w:r>
      <w:bookmarkEnd w:id="145"/>
    </w:p>
    <w:p w:rsidR="002C2DF1" w:rsidRPr="001F69C4" w:rsidRDefault="002C2DF1" w:rsidP="001879F1">
      <w:pPr>
        <w:pStyle w:val="Prrafodelista"/>
        <w:rPr>
          <w:rFonts w:ascii="Arial" w:hAnsi="Arial" w:cs="Arial"/>
          <w:b/>
          <w:szCs w:val="24"/>
        </w:rPr>
      </w:pPr>
    </w:p>
    <w:tbl>
      <w:tblPr>
        <w:tblW w:w="8652" w:type="dxa"/>
        <w:tblInd w:w="65" w:type="dxa"/>
        <w:tblCellMar>
          <w:left w:w="70" w:type="dxa"/>
          <w:right w:w="70" w:type="dxa"/>
        </w:tblCellMar>
        <w:tblLook w:val="04A0" w:firstRow="1" w:lastRow="0" w:firstColumn="1" w:lastColumn="0" w:noHBand="0" w:noVBand="1"/>
      </w:tblPr>
      <w:tblGrid>
        <w:gridCol w:w="1500"/>
        <w:gridCol w:w="7152"/>
      </w:tblGrid>
      <w:tr w:rsidR="001F69C4" w:rsidRPr="001F69C4" w:rsidTr="00646BB7">
        <w:trPr>
          <w:trHeight w:val="571"/>
        </w:trPr>
        <w:tc>
          <w:tcPr>
            <w:tcW w:w="150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1879F1" w:rsidRPr="001F69C4" w:rsidRDefault="002C2DF1" w:rsidP="001879F1">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2.0</w:t>
            </w:r>
          </w:p>
        </w:tc>
        <w:tc>
          <w:tcPr>
            <w:tcW w:w="7152" w:type="dxa"/>
            <w:tcBorders>
              <w:top w:val="single" w:sz="8" w:space="0" w:color="auto"/>
              <w:left w:val="nil"/>
              <w:bottom w:val="single" w:sz="4" w:space="0" w:color="auto"/>
              <w:right w:val="single" w:sz="4" w:space="0" w:color="auto"/>
            </w:tcBorders>
            <w:shd w:val="clear" w:color="auto" w:fill="auto"/>
            <w:vAlign w:val="center"/>
            <w:hideMark/>
          </w:tcPr>
          <w:p w:rsidR="001879F1" w:rsidRPr="001F69C4" w:rsidRDefault="001879F1" w:rsidP="002C2DF1">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C2DF1">
              <w:rPr>
                <w:rFonts w:ascii="Arial" w:eastAsia="Times New Roman" w:hAnsi="Arial" w:cs="Arial"/>
                <w:sz w:val="24"/>
                <w:szCs w:val="24"/>
                <w:lang w:eastAsia="es-CO"/>
              </w:rPr>
              <w:t>permitirá al administrador crear rol</w:t>
            </w:r>
            <w:r w:rsidR="00B47944">
              <w:rPr>
                <w:rFonts w:ascii="Arial" w:eastAsia="Times New Roman" w:hAnsi="Arial" w:cs="Arial"/>
                <w:sz w:val="24"/>
                <w:szCs w:val="24"/>
                <w:lang w:eastAsia="es-CO"/>
              </w:rPr>
              <w:t>.</w:t>
            </w:r>
          </w:p>
        </w:tc>
      </w:tr>
      <w:tr w:rsidR="001F69C4" w:rsidRPr="001F69C4" w:rsidTr="00646BB7">
        <w:trPr>
          <w:trHeight w:val="510"/>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1879F1" w:rsidRPr="001F69C4" w:rsidRDefault="002C2DF1" w:rsidP="001879F1">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2.1</w:t>
            </w:r>
          </w:p>
        </w:tc>
        <w:tc>
          <w:tcPr>
            <w:tcW w:w="7152" w:type="dxa"/>
            <w:tcBorders>
              <w:top w:val="nil"/>
              <w:left w:val="nil"/>
              <w:bottom w:val="single" w:sz="4" w:space="0" w:color="auto"/>
              <w:right w:val="single" w:sz="4" w:space="0" w:color="auto"/>
            </w:tcBorders>
            <w:shd w:val="clear" w:color="auto" w:fill="auto"/>
            <w:vAlign w:val="center"/>
            <w:hideMark/>
          </w:tcPr>
          <w:p w:rsidR="001879F1" w:rsidRPr="001F69C4" w:rsidRDefault="001879F1" w:rsidP="00B47944">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B47944">
              <w:rPr>
                <w:rFonts w:ascii="Arial" w:eastAsia="Times New Roman" w:hAnsi="Arial" w:cs="Arial"/>
                <w:sz w:val="24"/>
                <w:szCs w:val="24"/>
                <w:lang w:eastAsia="es-CO"/>
              </w:rPr>
              <w:t>permitirá al administrador actualizar el rol.</w:t>
            </w:r>
          </w:p>
        </w:tc>
      </w:tr>
      <w:tr w:rsidR="001F69C4" w:rsidRPr="001F69C4" w:rsidTr="00646BB7">
        <w:trPr>
          <w:trHeight w:val="570"/>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1879F1" w:rsidRPr="001F69C4" w:rsidRDefault="002C2DF1" w:rsidP="001879F1">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2.2</w:t>
            </w:r>
          </w:p>
        </w:tc>
        <w:tc>
          <w:tcPr>
            <w:tcW w:w="7152" w:type="dxa"/>
            <w:tcBorders>
              <w:top w:val="nil"/>
              <w:left w:val="nil"/>
              <w:bottom w:val="single" w:sz="4" w:space="0" w:color="auto"/>
              <w:right w:val="single" w:sz="4" w:space="0" w:color="auto"/>
            </w:tcBorders>
            <w:shd w:val="clear" w:color="auto" w:fill="auto"/>
            <w:vAlign w:val="center"/>
            <w:hideMark/>
          </w:tcPr>
          <w:p w:rsidR="001879F1" w:rsidRPr="001F69C4" w:rsidRDefault="001879F1" w:rsidP="00B47944">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B47944">
              <w:rPr>
                <w:rFonts w:ascii="Arial" w:eastAsia="Times New Roman" w:hAnsi="Arial" w:cs="Arial"/>
                <w:sz w:val="24"/>
                <w:szCs w:val="24"/>
                <w:lang w:eastAsia="es-CO"/>
              </w:rPr>
              <w:t>permitirá al administrador listar los roles</w:t>
            </w:r>
            <w:r w:rsidR="00AB0F72">
              <w:rPr>
                <w:rFonts w:ascii="Arial" w:eastAsia="Times New Roman" w:hAnsi="Arial" w:cs="Arial"/>
                <w:sz w:val="24"/>
                <w:szCs w:val="24"/>
                <w:lang w:eastAsia="es-CO"/>
              </w:rPr>
              <w:t>.</w:t>
            </w:r>
          </w:p>
        </w:tc>
      </w:tr>
    </w:tbl>
    <w:p w:rsidR="00D30DFF" w:rsidRPr="001F69C4" w:rsidRDefault="00D30DFF" w:rsidP="00D45C08">
      <w:pPr>
        <w:rPr>
          <w:rFonts w:ascii="Arial" w:hAnsi="Arial" w:cs="Arial"/>
          <w:b/>
          <w:szCs w:val="24"/>
        </w:rPr>
      </w:pPr>
    </w:p>
    <w:p w:rsidR="001879F1" w:rsidRDefault="001879F1" w:rsidP="001879F1">
      <w:pPr>
        <w:pStyle w:val="Prrafodelista"/>
        <w:rPr>
          <w:rFonts w:ascii="Arial" w:hAnsi="Arial" w:cs="Arial"/>
          <w:b/>
          <w:szCs w:val="24"/>
          <w:lang w:val="es-CO"/>
        </w:rPr>
      </w:pPr>
    </w:p>
    <w:p w:rsidR="00253B48" w:rsidRDefault="00253B48" w:rsidP="00AF4139">
      <w:pPr>
        <w:pStyle w:val="Ttulo2"/>
      </w:pPr>
      <w:bookmarkStart w:id="146" w:name="_Toc27127902"/>
      <w:r>
        <w:t>Bitácoras</w:t>
      </w:r>
      <w:bookmarkEnd w:id="146"/>
    </w:p>
    <w:p w:rsidR="00253B48" w:rsidRPr="001F69C4" w:rsidRDefault="00253B48" w:rsidP="001879F1">
      <w:pPr>
        <w:pStyle w:val="Prrafodelista"/>
        <w:rPr>
          <w:rFonts w:ascii="Arial" w:hAnsi="Arial" w:cs="Arial"/>
          <w:b/>
          <w:szCs w:val="24"/>
          <w:lang w:val="es-CO"/>
        </w:rPr>
      </w:pPr>
    </w:p>
    <w:tbl>
      <w:tblPr>
        <w:tblW w:w="8652" w:type="dxa"/>
        <w:tblInd w:w="65" w:type="dxa"/>
        <w:tblCellMar>
          <w:left w:w="70" w:type="dxa"/>
          <w:right w:w="70" w:type="dxa"/>
        </w:tblCellMar>
        <w:tblLook w:val="04A0" w:firstRow="1" w:lastRow="0" w:firstColumn="1" w:lastColumn="0" w:noHBand="0" w:noVBand="1"/>
      </w:tblPr>
      <w:tblGrid>
        <w:gridCol w:w="1500"/>
        <w:gridCol w:w="7152"/>
      </w:tblGrid>
      <w:tr w:rsidR="001F69C4" w:rsidRPr="001F69C4" w:rsidTr="00646BB7">
        <w:trPr>
          <w:trHeight w:val="419"/>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879F1" w:rsidRPr="001F69C4" w:rsidRDefault="00253B48"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4.0</w:t>
            </w:r>
          </w:p>
        </w:tc>
        <w:tc>
          <w:tcPr>
            <w:tcW w:w="7152" w:type="dxa"/>
            <w:tcBorders>
              <w:top w:val="single" w:sz="4" w:space="0" w:color="auto"/>
              <w:left w:val="nil"/>
              <w:bottom w:val="single" w:sz="4" w:space="0" w:color="auto"/>
              <w:right w:val="single" w:sz="4" w:space="0" w:color="auto"/>
            </w:tcBorders>
            <w:shd w:val="clear" w:color="auto" w:fill="auto"/>
            <w:vAlign w:val="center"/>
            <w:hideMark/>
          </w:tcPr>
          <w:p w:rsidR="001879F1" w:rsidRPr="001F69C4" w:rsidRDefault="001879F1" w:rsidP="00253B48">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53B48">
              <w:rPr>
                <w:rFonts w:ascii="Arial" w:eastAsia="Times New Roman" w:hAnsi="Arial" w:cs="Arial"/>
                <w:sz w:val="24"/>
                <w:szCs w:val="24"/>
                <w:lang w:eastAsia="es-CO"/>
              </w:rPr>
              <w:t>permitirá registrar bitácoras por estudiante.</w:t>
            </w:r>
          </w:p>
        </w:tc>
      </w:tr>
      <w:tr w:rsidR="001F69C4" w:rsidRPr="001F69C4" w:rsidTr="00646BB7">
        <w:trPr>
          <w:trHeight w:val="591"/>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1879F1" w:rsidRPr="001F69C4" w:rsidRDefault="00253B48"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4.1</w:t>
            </w:r>
          </w:p>
        </w:tc>
        <w:tc>
          <w:tcPr>
            <w:tcW w:w="7152" w:type="dxa"/>
            <w:tcBorders>
              <w:top w:val="nil"/>
              <w:left w:val="nil"/>
              <w:bottom w:val="single" w:sz="4" w:space="0" w:color="auto"/>
              <w:right w:val="single" w:sz="4" w:space="0" w:color="auto"/>
            </w:tcBorders>
            <w:shd w:val="clear" w:color="auto" w:fill="auto"/>
            <w:vAlign w:val="center"/>
            <w:hideMark/>
          </w:tcPr>
          <w:p w:rsidR="001879F1" w:rsidRPr="001F69C4" w:rsidRDefault="001879F1" w:rsidP="00253B48">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53B48">
              <w:rPr>
                <w:rFonts w:ascii="Arial" w:eastAsia="Times New Roman" w:hAnsi="Arial" w:cs="Arial"/>
                <w:sz w:val="24"/>
                <w:szCs w:val="24"/>
                <w:lang w:eastAsia="es-CO"/>
              </w:rPr>
              <w:t>permitirá visualizar las bitácoras que el estudiante ha realizado.</w:t>
            </w:r>
          </w:p>
        </w:tc>
      </w:tr>
      <w:tr w:rsidR="001F69C4" w:rsidRPr="001F69C4" w:rsidTr="00646BB7">
        <w:trPr>
          <w:trHeight w:val="391"/>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1879F1" w:rsidRPr="001F69C4" w:rsidRDefault="00253B48"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4.2</w:t>
            </w:r>
          </w:p>
        </w:tc>
        <w:tc>
          <w:tcPr>
            <w:tcW w:w="7152" w:type="dxa"/>
            <w:tcBorders>
              <w:top w:val="nil"/>
              <w:left w:val="nil"/>
              <w:bottom w:val="single" w:sz="4" w:space="0" w:color="auto"/>
              <w:right w:val="single" w:sz="4" w:space="0" w:color="auto"/>
            </w:tcBorders>
            <w:shd w:val="clear" w:color="auto" w:fill="auto"/>
            <w:vAlign w:val="center"/>
            <w:hideMark/>
          </w:tcPr>
          <w:p w:rsidR="001879F1" w:rsidRPr="001F69C4" w:rsidRDefault="001879F1" w:rsidP="00253B48">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53B48">
              <w:rPr>
                <w:rFonts w:ascii="Arial" w:eastAsia="Times New Roman" w:hAnsi="Arial" w:cs="Arial"/>
                <w:sz w:val="24"/>
                <w:szCs w:val="24"/>
                <w:lang w:eastAsia="es-CO"/>
              </w:rPr>
              <w:t>permitirá ingresar los datos del estudiante.</w:t>
            </w:r>
          </w:p>
        </w:tc>
      </w:tr>
      <w:tr w:rsidR="001F69C4" w:rsidRPr="001F69C4" w:rsidTr="00646BB7">
        <w:trPr>
          <w:trHeight w:val="570"/>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1879F1" w:rsidRPr="001F69C4" w:rsidRDefault="00253B48"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4.3</w:t>
            </w:r>
          </w:p>
        </w:tc>
        <w:tc>
          <w:tcPr>
            <w:tcW w:w="7152" w:type="dxa"/>
            <w:tcBorders>
              <w:top w:val="nil"/>
              <w:left w:val="nil"/>
              <w:bottom w:val="single" w:sz="4" w:space="0" w:color="auto"/>
              <w:right w:val="single" w:sz="4" w:space="0" w:color="auto"/>
            </w:tcBorders>
            <w:shd w:val="clear" w:color="auto" w:fill="auto"/>
            <w:vAlign w:val="center"/>
            <w:hideMark/>
          </w:tcPr>
          <w:p w:rsidR="001879F1" w:rsidRPr="001F69C4" w:rsidRDefault="001879F1" w:rsidP="00253B48">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53B48">
              <w:rPr>
                <w:rFonts w:ascii="Arial" w:eastAsia="Times New Roman" w:hAnsi="Arial" w:cs="Arial"/>
                <w:sz w:val="24"/>
                <w:szCs w:val="24"/>
                <w:lang w:eastAsia="es-CO"/>
              </w:rPr>
              <w:t>permitirá ingresar los datos de la empresa.</w:t>
            </w:r>
          </w:p>
        </w:tc>
      </w:tr>
      <w:tr w:rsidR="001F69C4" w:rsidRPr="001F69C4" w:rsidTr="00646BB7">
        <w:trPr>
          <w:trHeight w:val="533"/>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1879F1" w:rsidRPr="001F69C4" w:rsidRDefault="00253B48"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4.4</w:t>
            </w:r>
          </w:p>
        </w:tc>
        <w:tc>
          <w:tcPr>
            <w:tcW w:w="7152" w:type="dxa"/>
            <w:tcBorders>
              <w:top w:val="nil"/>
              <w:left w:val="nil"/>
              <w:bottom w:val="single" w:sz="4" w:space="0" w:color="auto"/>
              <w:right w:val="single" w:sz="4" w:space="0" w:color="auto"/>
            </w:tcBorders>
            <w:shd w:val="clear" w:color="auto" w:fill="auto"/>
            <w:vAlign w:val="center"/>
            <w:hideMark/>
          </w:tcPr>
          <w:p w:rsidR="001879F1" w:rsidRPr="001F69C4" w:rsidRDefault="001879F1" w:rsidP="00253B48">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53B48">
              <w:rPr>
                <w:rFonts w:ascii="Arial" w:eastAsia="Times New Roman" w:hAnsi="Arial" w:cs="Arial"/>
                <w:sz w:val="24"/>
                <w:szCs w:val="24"/>
                <w:lang w:eastAsia="es-CO"/>
              </w:rPr>
              <w:t>permitirá modificar la bitácora antes de enviar la información.</w:t>
            </w:r>
          </w:p>
        </w:tc>
      </w:tr>
      <w:tr w:rsidR="001F69C4" w:rsidRPr="001F69C4" w:rsidTr="00646BB7">
        <w:trPr>
          <w:trHeight w:val="374"/>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1879F1" w:rsidRPr="001F69C4" w:rsidRDefault="00253B48"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4.5</w:t>
            </w:r>
          </w:p>
        </w:tc>
        <w:tc>
          <w:tcPr>
            <w:tcW w:w="7152" w:type="dxa"/>
            <w:tcBorders>
              <w:top w:val="nil"/>
              <w:left w:val="nil"/>
              <w:bottom w:val="single" w:sz="4" w:space="0" w:color="auto"/>
              <w:right w:val="single" w:sz="4" w:space="0" w:color="auto"/>
            </w:tcBorders>
            <w:shd w:val="clear" w:color="auto" w:fill="auto"/>
            <w:vAlign w:val="center"/>
            <w:hideMark/>
          </w:tcPr>
          <w:p w:rsidR="001879F1" w:rsidRPr="001F69C4" w:rsidRDefault="001879F1" w:rsidP="00253B48">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53B48">
              <w:rPr>
                <w:rFonts w:ascii="Arial" w:eastAsia="Times New Roman" w:hAnsi="Arial" w:cs="Arial"/>
                <w:sz w:val="24"/>
                <w:szCs w:val="24"/>
                <w:lang w:eastAsia="es-CO"/>
              </w:rPr>
              <w:t xml:space="preserve">permitirá llenar la escala de valoración teniendo en cuenta </w:t>
            </w:r>
            <w:r w:rsidR="00B425C6">
              <w:rPr>
                <w:rFonts w:ascii="Arial" w:eastAsia="Times New Roman" w:hAnsi="Arial" w:cs="Arial"/>
                <w:sz w:val="24"/>
                <w:szCs w:val="24"/>
                <w:lang w:eastAsia="es-CO"/>
              </w:rPr>
              <w:t>los aspectos a evaluar, calificación y las áreas.</w:t>
            </w:r>
          </w:p>
        </w:tc>
      </w:tr>
      <w:tr w:rsidR="001F69C4" w:rsidRPr="001F69C4" w:rsidTr="00646BB7">
        <w:trPr>
          <w:trHeight w:val="53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1879F1" w:rsidRPr="001F69C4" w:rsidRDefault="00253B48"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4.6</w:t>
            </w:r>
          </w:p>
        </w:tc>
        <w:tc>
          <w:tcPr>
            <w:tcW w:w="7152" w:type="dxa"/>
            <w:tcBorders>
              <w:top w:val="nil"/>
              <w:left w:val="nil"/>
              <w:bottom w:val="single" w:sz="4" w:space="0" w:color="auto"/>
              <w:right w:val="single" w:sz="4" w:space="0" w:color="auto"/>
            </w:tcBorders>
            <w:shd w:val="clear" w:color="auto" w:fill="auto"/>
            <w:vAlign w:val="center"/>
            <w:hideMark/>
          </w:tcPr>
          <w:p w:rsidR="001879F1" w:rsidRPr="001F69C4" w:rsidRDefault="001879F1" w:rsidP="00B425C6">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B425C6">
              <w:rPr>
                <w:rFonts w:ascii="Arial" w:eastAsia="Times New Roman" w:hAnsi="Arial" w:cs="Arial"/>
                <w:sz w:val="24"/>
                <w:szCs w:val="24"/>
                <w:lang w:eastAsia="es-CO"/>
              </w:rPr>
              <w:t>permitirá al estudiante evaluar el nivel de satisfacción de la empresa en el proceso de prácticas.</w:t>
            </w:r>
          </w:p>
        </w:tc>
      </w:tr>
      <w:tr w:rsidR="001F69C4" w:rsidRPr="001F69C4" w:rsidTr="00646BB7">
        <w:trPr>
          <w:trHeight w:val="58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1879F1" w:rsidRPr="001F69C4" w:rsidRDefault="00253B48"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4.7</w:t>
            </w:r>
          </w:p>
        </w:tc>
        <w:tc>
          <w:tcPr>
            <w:tcW w:w="7152" w:type="dxa"/>
            <w:tcBorders>
              <w:top w:val="nil"/>
              <w:left w:val="nil"/>
              <w:bottom w:val="single" w:sz="4" w:space="0" w:color="auto"/>
              <w:right w:val="single" w:sz="4" w:space="0" w:color="auto"/>
            </w:tcBorders>
            <w:shd w:val="clear" w:color="auto" w:fill="auto"/>
            <w:vAlign w:val="center"/>
            <w:hideMark/>
          </w:tcPr>
          <w:p w:rsidR="001879F1" w:rsidRPr="001F69C4" w:rsidRDefault="001879F1" w:rsidP="00B425C6">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B425C6">
              <w:rPr>
                <w:rFonts w:ascii="Arial" w:eastAsia="Times New Roman" w:hAnsi="Arial" w:cs="Arial"/>
                <w:sz w:val="24"/>
                <w:szCs w:val="24"/>
                <w:lang w:eastAsia="es-CO"/>
              </w:rPr>
              <w:t>permitirá al estudiante evaluar las funciones desempeñadas según el perfil ocupacional del programa.</w:t>
            </w:r>
          </w:p>
        </w:tc>
      </w:tr>
    </w:tbl>
    <w:p w:rsidR="00D30DFF" w:rsidRDefault="00D30DFF" w:rsidP="00D30DFF">
      <w:pPr>
        <w:rPr>
          <w:rFonts w:ascii="Arial" w:hAnsi="Arial" w:cs="Arial"/>
          <w:b/>
          <w:szCs w:val="24"/>
        </w:rPr>
      </w:pPr>
    </w:p>
    <w:p w:rsidR="00E778B7" w:rsidRDefault="00E778B7" w:rsidP="00D30DFF">
      <w:pPr>
        <w:rPr>
          <w:rFonts w:ascii="Arial" w:hAnsi="Arial" w:cs="Arial"/>
          <w:b/>
          <w:szCs w:val="24"/>
        </w:rPr>
      </w:pPr>
    </w:p>
    <w:p w:rsidR="00E778B7" w:rsidRPr="001F69C4" w:rsidRDefault="00E778B7" w:rsidP="00D30DFF">
      <w:pPr>
        <w:rPr>
          <w:rFonts w:ascii="Arial" w:hAnsi="Arial" w:cs="Arial"/>
          <w:b/>
          <w:szCs w:val="24"/>
        </w:rPr>
      </w:pPr>
    </w:p>
    <w:p w:rsidR="00C578FE" w:rsidRDefault="00B425C6" w:rsidP="00AF4139">
      <w:pPr>
        <w:pStyle w:val="Ttulo2"/>
      </w:pPr>
      <w:bookmarkStart w:id="147" w:name="_Toc27127903"/>
      <w:r>
        <w:t>Programas</w:t>
      </w:r>
      <w:bookmarkEnd w:id="147"/>
    </w:p>
    <w:p w:rsidR="00B425C6" w:rsidRPr="001F69C4" w:rsidRDefault="00B425C6" w:rsidP="00C578FE">
      <w:pPr>
        <w:pStyle w:val="Prrafodelista"/>
        <w:rPr>
          <w:rFonts w:ascii="Arial" w:hAnsi="Arial" w:cs="Arial"/>
          <w:b/>
          <w:szCs w:val="24"/>
          <w:lang w:val="es-CO"/>
        </w:rPr>
      </w:pPr>
    </w:p>
    <w:tbl>
      <w:tblPr>
        <w:tblW w:w="8652" w:type="dxa"/>
        <w:tblInd w:w="65" w:type="dxa"/>
        <w:tblCellMar>
          <w:left w:w="70" w:type="dxa"/>
          <w:right w:w="70" w:type="dxa"/>
        </w:tblCellMar>
        <w:tblLook w:val="04A0" w:firstRow="1" w:lastRow="0" w:firstColumn="1" w:lastColumn="0" w:noHBand="0" w:noVBand="1"/>
      </w:tblPr>
      <w:tblGrid>
        <w:gridCol w:w="1500"/>
        <w:gridCol w:w="7152"/>
      </w:tblGrid>
      <w:tr w:rsidR="001F69C4" w:rsidRPr="001F69C4" w:rsidTr="00646BB7">
        <w:trPr>
          <w:trHeight w:val="428"/>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8FE" w:rsidRPr="001F69C4" w:rsidRDefault="00B425C6"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5.0</w:t>
            </w:r>
          </w:p>
        </w:tc>
        <w:tc>
          <w:tcPr>
            <w:tcW w:w="7152" w:type="dxa"/>
            <w:tcBorders>
              <w:top w:val="single" w:sz="4" w:space="0" w:color="auto"/>
              <w:left w:val="nil"/>
              <w:bottom w:val="single" w:sz="4" w:space="0" w:color="auto"/>
              <w:right w:val="single" w:sz="4" w:space="0" w:color="auto"/>
            </w:tcBorders>
            <w:shd w:val="clear" w:color="auto" w:fill="auto"/>
            <w:vAlign w:val="center"/>
            <w:hideMark/>
          </w:tcPr>
          <w:p w:rsidR="00C578FE" w:rsidRPr="001F69C4" w:rsidRDefault="00B425C6"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El sistema permitirá al administrador y auxiliares registrar el nombre del programa que cursa el estudiante.</w:t>
            </w:r>
          </w:p>
        </w:tc>
      </w:tr>
      <w:tr w:rsidR="001F69C4" w:rsidRPr="001F69C4" w:rsidTr="00646BB7">
        <w:trPr>
          <w:trHeight w:val="420"/>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C578FE" w:rsidRPr="001F69C4" w:rsidRDefault="00B425C6"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5.1</w:t>
            </w:r>
          </w:p>
        </w:tc>
        <w:tc>
          <w:tcPr>
            <w:tcW w:w="7152" w:type="dxa"/>
            <w:tcBorders>
              <w:top w:val="nil"/>
              <w:left w:val="nil"/>
              <w:bottom w:val="single" w:sz="4" w:space="0" w:color="auto"/>
              <w:right w:val="single" w:sz="4" w:space="0" w:color="auto"/>
            </w:tcBorders>
            <w:shd w:val="clear" w:color="auto" w:fill="auto"/>
            <w:vAlign w:val="center"/>
            <w:hideMark/>
          </w:tcPr>
          <w:p w:rsidR="00C578FE" w:rsidRPr="001F69C4" w:rsidRDefault="00C578FE" w:rsidP="00B425C6">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B425C6">
              <w:rPr>
                <w:rFonts w:ascii="Arial" w:eastAsia="Times New Roman" w:hAnsi="Arial" w:cs="Arial"/>
                <w:sz w:val="24"/>
                <w:szCs w:val="24"/>
                <w:lang w:eastAsia="es-CO"/>
              </w:rPr>
              <w:t>permitirá ingresar el código del programa.</w:t>
            </w:r>
          </w:p>
        </w:tc>
      </w:tr>
    </w:tbl>
    <w:p w:rsidR="00D30DFF" w:rsidRDefault="00D30DFF" w:rsidP="00D45C08">
      <w:pPr>
        <w:rPr>
          <w:rFonts w:ascii="Arial" w:hAnsi="Arial" w:cs="Arial"/>
          <w:b/>
          <w:szCs w:val="24"/>
        </w:rPr>
      </w:pPr>
    </w:p>
    <w:p w:rsidR="002A597E" w:rsidRDefault="002A597E" w:rsidP="00D45C08">
      <w:pPr>
        <w:rPr>
          <w:rFonts w:ascii="Arial" w:hAnsi="Arial" w:cs="Arial"/>
          <w:b/>
          <w:szCs w:val="24"/>
        </w:rPr>
      </w:pPr>
    </w:p>
    <w:p w:rsidR="002A597E" w:rsidRDefault="002A597E" w:rsidP="00D45C08">
      <w:pPr>
        <w:rPr>
          <w:rFonts w:ascii="Arial" w:hAnsi="Arial" w:cs="Arial"/>
          <w:b/>
          <w:szCs w:val="24"/>
        </w:rPr>
      </w:pPr>
    </w:p>
    <w:p w:rsidR="002A597E" w:rsidRDefault="002A597E" w:rsidP="00D45C08">
      <w:pPr>
        <w:rPr>
          <w:rFonts w:ascii="Arial" w:hAnsi="Arial" w:cs="Arial"/>
          <w:b/>
          <w:szCs w:val="24"/>
        </w:rPr>
      </w:pPr>
    </w:p>
    <w:p w:rsidR="002A597E" w:rsidRPr="001F69C4" w:rsidRDefault="002A597E" w:rsidP="00D45C08">
      <w:pPr>
        <w:rPr>
          <w:rFonts w:ascii="Arial" w:hAnsi="Arial" w:cs="Arial"/>
          <w:b/>
          <w:szCs w:val="24"/>
        </w:rPr>
      </w:pPr>
    </w:p>
    <w:p w:rsidR="00C578FE" w:rsidRPr="00B425C6" w:rsidRDefault="00B425C6" w:rsidP="00AF4139">
      <w:pPr>
        <w:pStyle w:val="Ttulo2"/>
      </w:pPr>
      <w:bookmarkStart w:id="148" w:name="_Toc27127904"/>
      <w:r w:rsidRPr="00B425C6">
        <w:lastRenderedPageBreak/>
        <w:t>Funciones</w:t>
      </w:r>
      <w:bookmarkEnd w:id="148"/>
    </w:p>
    <w:p w:rsidR="00C578FE" w:rsidRPr="001F69C4" w:rsidRDefault="00C578FE" w:rsidP="00C578FE">
      <w:pPr>
        <w:pStyle w:val="Prrafodelista"/>
        <w:rPr>
          <w:rFonts w:ascii="Arial" w:hAnsi="Arial" w:cs="Arial"/>
          <w:b/>
          <w:szCs w:val="24"/>
          <w:lang w:val="es-CO"/>
        </w:rPr>
      </w:pPr>
    </w:p>
    <w:tbl>
      <w:tblPr>
        <w:tblW w:w="8652" w:type="dxa"/>
        <w:tblInd w:w="65" w:type="dxa"/>
        <w:tblCellMar>
          <w:left w:w="70" w:type="dxa"/>
          <w:right w:w="70" w:type="dxa"/>
        </w:tblCellMar>
        <w:tblLook w:val="04A0" w:firstRow="1" w:lastRow="0" w:firstColumn="1" w:lastColumn="0" w:noHBand="0" w:noVBand="1"/>
      </w:tblPr>
      <w:tblGrid>
        <w:gridCol w:w="1500"/>
        <w:gridCol w:w="7152"/>
      </w:tblGrid>
      <w:tr w:rsidR="001F69C4" w:rsidRPr="001F69C4" w:rsidTr="00646BB7">
        <w:trPr>
          <w:trHeight w:val="559"/>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8FE" w:rsidRPr="001F69C4" w:rsidRDefault="00B425C6"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6.0</w:t>
            </w:r>
          </w:p>
        </w:tc>
        <w:tc>
          <w:tcPr>
            <w:tcW w:w="7152" w:type="dxa"/>
            <w:tcBorders>
              <w:top w:val="single" w:sz="4" w:space="0" w:color="auto"/>
              <w:left w:val="nil"/>
              <w:bottom w:val="single" w:sz="4" w:space="0" w:color="auto"/>
              <w:right w:val="single" w:sz="4" w:space="0" w:color="auto"/>
            </w:tcBorders>
            <w:shd w:val="clear" w:color="auto" w:fill="auto"/>
            <w:vAlign w:val="center"/>
            <w:hideMark/>
          </w:tcPr>
          <w:p w:rsidR="00C578FE" w:rsidRPr="001F69C4" w:rsidRDefault="00C578FE" w:rsidP="00213945">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13945">
              <w:rPr>
                <w:rFonts w:ascii="Arial" w:eastAsia="Times New Roman" w:hAnsi="Arial" w:cs="Arial"/>
                <w:sz w:val="24"/>
                <w:szCs w:val="24"/>
                <w:lang w:eastAsia="es-CO"/>
              </w:rPr>
              <w:t>permitirá asociar las funciones por programa.</w:t>
            </w:r>
          </w:p>
        </w:tc>
      </w:tr>
      <w:tr w:rsidR="001F69C4" w:rsidRPr="001F69C4" w:rsidTr="00646BB7">
        <w:trPr>
          <w:trHeight w:val="570"/>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C578FE" w:rsidRPr="001F69C4" w:rsidRDefault="00B425C6"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6.1</w:t>
            </w:r>
          </w:p>
        </w:tc>
        <w:tc>
          <w:tcPr>
            <w:tcW w:w="7152" w:type="dxa"/>
            <w:tcBorders>
              <w:top w:val="nil"/>
              <w:left w:val="nil"/>
              <w:bottom w:val="single" w:sz="4" w:space="0" w:color="auto"/>
              <w:right w:val="single" w:sz="4" w:space="0" w:color="auto"/>
            </w:tcBorders>
            <w:shd w:val="clear" w:color="auto" w:fill="auto"/>
            <w:vAlign w:val="center"/>
            <w:hideMark/>
          </w:tcPr>
          <w:p w:rsidR="00C578FE" w:rsidRPr="001F69C4" w:rsidRDefault="00C578FE" w:rsidP="00213945">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13945">
              <w:rPr>
                <w:rFonts w:ascii="Arial" w:eastAsia="Times New Roman" w:hAnsi="Arial" w:cs="Arial"/>
                <w:sz w:val="24"/>
                <w:szCs w:val="24"/>
                <w:lang w:eastAsia="es-CO"/>
              </w:rPr>
              <w:t xml:space="preserve">permitirá registrar las funciones por programa. </w:t>
            </w:r>
          </w:p>
        </w:tc>
      </w:tr>
      <w:tr w:rsidR="001F69C4" w:rsidRPr="001F69C4" w:rsidTr="00646BB7">
        <w:trPr>
          <w:trHeight w:val="547"/>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C578FE" w:rsidRPr="001F69C4" w:rsidRDefault="00B425C6"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6.2</w:t>
            </w:r>
          </w:p>
        </w:tc>
        <w:tc>
          <w:tcPr>
            <w:tcW w:w="7152" w:type="dxa"/>
            <w:tcBorders>
              <w:top w:val="nil"/>
              <w:left w:val="nil"/>
              <w:bottom w:val="single" w:sz="4" w:space="0" w:color="auto"/>
              <w:right w:val="single" w:sz="4" w:space="0" w:color="auto"/>
            </w:tcBorders>
            <w:shd w:val="clear" w:color="auto" w:fill="auto"/>
            <w:vAlign w:val="center"/>
            <w:hideMark/>
          </w:tcPr>
          <w:p w:rsidR="00C578FE" w:rsidRPr="001F69C4" w:rsidRDefault="00C578FE" w:rsidP="00213945">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El sistem</w:t>
            </w:r>
            <w:r w:rsidR="00213945">
              <w:rPr>
                <w:rFonts w:ascii="Arial" w:eastAsia="Times New Roman" w:hAnsi="Arial" w:cs="Arial"/>
                <w:sz w:val="24"/>
                <w:szCs w:val="24"/>
                <w:lang w:eastAsia="es-CO"/>
              </w:rPr>
              <w:t>a permitirá actualizar las funciones por programa</w:t>
            </w:r>
            <w:proofErr w:type="gramStart"/>
            <w:r w:rsidR="00213945">
              <w:rPr>
                <w:rFonts w:ascii="Arial" w:eastAsia="Times New Roman" w:hAnsi="Arial" w:cs="Arial"/>
                <w:sz w:val="24"/>
                <w:szCs w:val="24"/>
                <w:lang w:eastAsia="es-CO"/>
              </w:rPr>
              <w:t>.</w:t>
            </w:r>
            <w:r w:rsidRPr="001F69C4">
              <w:rPr>
                <w:rFonts w:ascii="Arial" w:eastAsia="Times New Roman" w:hAnsi="Arial" w:cs="Arial"/>
                <w:sz w:val="24"/>
                <w:szCs w:val="24"/>
                <w:lang w:eastAsia="es-CO"/>
              </w:rPr>
              <w:t>.</w:t>
            </w:r>
            <w:proofErr w:type="gramEnd"/>
          </w:p>
        </w:tc>
      </w:tr>
      <w:tr w:rsidR="001F69C4" w:rsidRPr="001F69C4" w:rsidTr="00646BB7">
        <w:trPr>
          <w:trHeight w:val="569"/>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C578FE" w:rsidRPr="001F69C4" w:rsidRDefault="00B425C6"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6.3</w:t>
            </w:r>
          </w:p>
        </w:tc>
        <w:tc>
          <w:tcPr>
            <w:tcW w:w="7152" w:type="dxa"/>
            <w:tcBorders>
              <w:top w:val="nil"/>
              <w:left w:val="nil"/>
              <w:bottom w:val="single" w:sz="4" w:space="0" w:color="auto"/>
              <w:right w:val="single" w:sz="4" w:space="0" w:color="auto"/>
            </w:tcBorders>
            <w:shd w:val="clear" w:color="auto" w:fill="auto"/>
            <w:vAlign w:val="center"/>
            <w:hideMark/>
          </w:tcPr>
          <w:p w:rsidR="00C578FE" w:rsidRPr="001F69C4" w:rsidRDefault="00C578FE" w:rsidP="00213945">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13945">
              <w:rPr>
                <w:rFonts w:ascii="Arial" w:eastAsia="Times New Roman" w:hAnsi="Arial" w:cs="Arial"/>
                <w:sz w:val="24"/>
                <w:szCs w:val="24"/>
                <w:lang w:eastAsia="es-CO"/>
              </w:rPr>
              <w:t>permitirá listar las funciones por programa.</w:t>
            </w:r>
          </w:p>
        </w:tc>
      </w:tr>
    </w:tbl>
    <w:p w:rsidR="003D5467" w:rsidRPr="001F69C4" w:rsidRDefault="003D5467" w:rsidP="003D5467">
      <w:pPr>
        <w:rPr>
          <w:rFonts w:ascii="Arial" w:eastAsia="Calibri" w:hAnsi="Arial" w:cs="Arial"/>
          <w:b/>
          <w:sz w:val="24"/>
          <w:szCs w:val="24"/>
          <w:lang w:eastAsia="es-ES"/>
        </w:rPr>
      </w:pPr>
    </w:p>
    <w:p w:rsidR="00C578FE" w:rsidRDefault="00213945" w:rsidP="00AF4139">
      <w:pPr>
        <w:pStyle w:val="Ttulo2"/>
      </w:pPr>
      <w:bookmarkStart w:id="149" w:name="_Toc27127905"/>
      <w:r>
        <w:t>Reportes</w:t>
      </w:r>
      <w:bookmarkEnd w:id="149"/>
    </w:p>
    <w:p w:rsidR="00213945" w:rsidRPr="001F69C4" w:rsidRDefault="00213945" w:rsidP="00C578FE">
      <w:pPr>
        <w:pStyle w:val="Prrafodelista"/>
        <w:rPr>
          <w:rFonts w:ascii="Arial" w:hAnsi="Arial" w:cs="Arial"/>
          <w:b/>
          <w:szCs w:val="24"/>
          <w:lang w:val="es-CO"/>
        </w:rPr>
      </w:pPr>
    </w:p>
    <w:tbl>
      <w:tblPr>
        <w:tblW w:w="8652" w:type="dxa"/>
        <w:tblInd w:w="65" w:type="dxa"/>
        <w:tblCellMar>
          <w:left w:w="70" w:type="dxa"/>
          <w:right w:w="70" w:type="dxa"/>
        </w:tblCellMar>
        <w:tblLook w:val="04A0" w:firstRow="1" w:lastRow="0" w:firstColumn="1" w:lastColumn="0" w:noHBand="0" w:noVBand="1"/>
      </w:tblPr>
      <w:tblGrid>
        <w:gridCol w:w="1500"/>
        <w:gridCol w:w="7152"/>
      </w:tblGrid>
      <w:tr w:rsidR="001F69C4" w:rsidRPr="001F69C4" w:rsidTr="00646BB7">
        <w:trPr>
          <w:trHeight w:val="446"/>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8FE" w:rsidRPr="001F69C4" w:rsidRDefault="00213945" w:rsidP="00C578FE">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7.0</w:t>
            </w:r>
          </w:p>
        </w:tc>
        <w:tc>
          <w:tcPr>
            <w:tcW w:w="7152" w:type="dxa"/>
            <w:tcBorders>
              <w:top w:val="single" w:sz="4" w:space="0" w:color="auto"/>
              <w:left w:val="nil"/>
              <w:bottom w:val="single" w:sz="4" w:space="0" w:color="auto"/>
              <w:right w:val="single" w:sz="4" w:space="0" w:color="auto"/>
            </w:tcBorders>
            <w:shd w:val="clear" w:color="auto" w:fill="auto"/>
            <w:vAlign w:val="center"/>
            <w:hideMark/>
          </w:tcPr>
          <w:p w:rsidR="00C578FE" w:rsidRPr="001F69C4" w:rsidRDefault="00C578FE" w:rsidP="00213945">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213945">
              <w:rPr>
                <w:rFonts w:ascii="Arial" w:eastAsia="Times New Roman" w:hAnsi="Arial" w:cs="Arial"/>
                <w:sz w:val="24"/>
                <w:szCs w:val="24"/>
                <w:lang w:eastAsia="es-CO"/>
              </w:rPr>
              <w:t>permitirá al administrador y auxiliares generar reportes de las bitácoras realizadas por estudiante</w:t>
            </w:r>
            <w:r w:rsidR="00F154B1">
              <w:rPr>
                <w:rFonts w:ascii="Arial" w:eastAsia="Times New Roman" w:hAnsi="Arial" w:cs="Arial"/>
                <w:sz w:val="24"/>
                <w:szCs w:val="24"/>
                <w:lang w:eastAsia="es-CO"/>
              </w:rPr>
              <w:t>.</w:t>
            </w:r>
          </w:p>
        </w:tc>
      </w:tr>
    </w:tbl>
    <w:p w:rsidR="00FC5E82" w:rsidRPr="001F69C4" w:rsidRDefault="00FC5E82" w:rsidP="00D30DFF">
      <w:pPr>
        <w:rPr>
          <w:rFonts w:ascii="Arial" w:hAnsi="Arial" w:cs="Arial"/>
          <w:b/>
          <w:szCs w:val="24"/>
        </w:rPr>
      </w:pPr>
    </w:p>
    <w:p w:rsidR="00C578FE" w:rsidRDefault="00213945" w:rsidP="00AF4139">
      <w:pPr>
        <w:pStyle w:val="Ttulo2"/>
      </w:pPr>
      <w:bookmarkStart w:id="150" w:name="_Toc27127906"/>
      <w:r>
        <w:t>Estudiantes</w:t>
      </w:r>
      <w:bookmarkEnd w:id="150"/>
    </w:p>
    <w:p w:rsidR="00213945" w:rsidRPr="001F69C4" w:rsidRDefault="00213945" w:rsidP="00C578FE">
      <w:pPr>
        <w:pStyle w:val="Prrafodelista"/>
        <w:rPr>
          <w:rFonts w:ascii="Arial" w:hAnsi="Arial" w:cs="Arial"/>
          <w:b/>
          <w:szCs w:val="24"/>
          <w:lang w:val="es-CO"/>
        </w:rPr>
      </w:pPr>
    </w:p>
    <w:tbl>
      <w:tblPr>
        <w:tblW w:w="8652" w:type="dxa"/>
        <w:tblInd w:w="65" w:type="dxa"/>
        <w:tblCellMar>
          <w:left w:w="70" w:type="dxa"/>
          <w:right w:w="70" w:type="dxa"/>
        </w:tblCellMar>
        <w:tblLook w:val="04A0" w:firstRow="1" w:lastRow="0" w:firstColumn="1" w:lastColumn="0" w:noHBand="0" w:noVBand="1"/>
      </w:tblPr>
      <w:tblGrid>
        <w:gridCol w:w="1500"/>
        <w:gridCol w:w="7152"/>
      </w:tblGrid>
      <w:tr w:rsidR="001F69C4" w:rsidRPr="001F69C4" w:rsidTr="00646BB7">
        <w:trPr>
          <w:trHeight w:val="28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8FE" w:rsidRPr="001F69C4" w:rsidRDefault="00F154B1"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8.0</w:t>
            </w:r>
          </w:p>
        </w:tc>
        <w:tc>
          <w:tcPr>
            <w:tcW w:w="7152" w:type="dxa"/>
            <w:tcBorders>
              <w:top w:val="single" w:sz="4" w:space="0" w:color="auto"/>
              <w:left w:val="nil"/>
              <w:bottom w:val="single" w:sz="4" w:space="0" w:color="auto"/>
              <w:right w:val="single" w:sz="4" w:space="0" w:color="auto"/>
            </w:tcBorders>
            <w:shd w:val="clear" w:color="auto" w:fill="auto"/>
            <w:vAlign w:val="center"/>
            <w:hideMark/>
          </w:tcPr>
          <w:p w:rsidR="00C578FE" w:rsidRPr="001F69C4" w:rsidRDefault="00F154B1" w:rsidP="00F154B1">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El sistema</w:t>
            </w:r>
            <w:r w:rsidR="00C578FE" w:rsidRPr="001F69C4">
              <w:rPr>
                <w:rFonts w:ascii="Arial" w:eastAsia="Times New Roman" w:hAnsi="Arial" w:cs="Arial"/>
                <w:sz w:val="24"/>
                <w:szCs w:val="24"/>
                <w:lang w:eastAsia="es-CO"/>
              </w:rPr>
              <w:t xml:space="preserve"> permitir</w:t>
            </w:r>
            <w:r>
              <w:rPr>
                <w:rFonts w:ascii="Arial" w:eastAsia="Times New Roman" w:hAnsi="Arial" w:cs="Arial"/>
                <w:sz w:val="24"/>
                <w:szCs w:val="24"/>
                <w:lang w:eastAsia="es-CO"/>
              </w:rPr>
              <w:t>á</w:t>
            </w:r>
            <w:r w:rsidR="00C578FE" w:rsidRPr="001F69C4">
              <w:rPr>
                <w:rFonts w:ascii="Arial" w:eastAsia="Times New Roman" w:hAnsi="Arial" w:cs="Arial"/>
                <w:sz w:val="24"/>
                <w:szCs w:val="24"/>
                <w:lang w:eastAsia="es-CO"/>
              </w:rPr>
              <w:t xml:space="preserve"> registrar </w:t>
            </w:r>
            <w:r>
              <w:rPr>
                <w:rFonts w:ascii="Arial" w:eastAsia="Times New Roman" w:hAnsi="Arial" w:cs="Arial"/>
                <w:sz w:val="24"/>
                <w:szCs w:val="24"/>
                <w:lang w:eastAsia="es-CO"/>
              </w:rPr>
              <w:t>un estudiante.</w:t>
            </w:r>
          </w:p>
        </w:tc>
      </w:tr>
      <w:tr w:rsidR="001F69C4" w:rsidRPr="001F69C4" w:rsidTr="00F154B1">
        <w:trPr>
          <w:trHeight w:val="28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C578FE" w:rsidRPr="001F69C4" w:rsidRDefault="00F154B1"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8.1</w:t>
            </w:r>
          </w:p>
        </w:tc>
        <w:tc>
          <w:tcPr>
            <w:tcW w:w="7152" w:type="dxa"/>
            <w:tcBorders>
              <w:top w:val="nil"/>
              <w:left w:val="nil"/>
              <w:bottom w:val="single" w:sz="4" w:space="0" w:color="auto"/>
              <w:right w:val="single" w:sz="4" w:space="0" w:color="auto"/>
            </w:tcBorders>
            <w:shd w:val="clear" w:color="auto" w:fill="auto"/>
            <w:vAlign w:val="center"/>
            <w:hideMark/>
          </w:tcPr>
          <w:p w:rsidR="00C578FE" w:rsidRPr="001F69C4" w:rsidRDefault="00C578FE" w:rsidP="00F154B1">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F154B1">
              <w:rPr>
                <w:rFonts w:ascii="Arial" w:eastAsia="Times New Roman" w:hAnsi="Arial" w:cs="Arial"/>
                <w:sz w:val="24"/>
                <w:szCs w:val="24"/>
                <w:lang w:eastAsia="es-CO"/>
              </w:rPr>
              <w:t>permitirá actualizar un estudiante.</w:t>
            </w:r>
          </w:p>
        </w:tc>
      </w:tr>
      <w:tr w:rsidR="001F69C4" w:rsidRPr="001F69C4" w:rsidTr="00F154B1">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8FE" w:rsidRPr="001F69C4" w:rsidRDefault="00F154B1"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8.2</w:t>
            </w:r>
          </w:p>
        </w:tc>
        <w:tc>
          <w:tcPr>
            <w:tcW w:w="7152" w:type="dxa"/>
            <w:tcBorders>
              <w:top w:val="single" w:sz="4" w:space="0" w:color="auto"/>
              <w:left w:val="nil"/>
              <w:bottom w:val="single" w:sz="4" w:space="0" w:color="auto"/>
              <w:right w:val="single" w:sz="4" w:space="0" w:color="auto"/>
            </w:tcBorders>
            <w:shd w:val="clear" w:color="auto" w:fill="auto"/>
            <w:vAlign w:val="center"/>
            <w:hideMark/>
          </w:tcPr>
          <w:p w:rsidR="00F154B1" w:rsidRPr="001F69C4" w:rsidRDefault="00C578FE" w:rsidP="00F154B1">
            <w:pPr>
              <w:spacing w:after="0" w:line="240" w:lineRule="auto"/>
              <w:rPr>
                <w:rFonts w:ascii="Arial" w:eastAsia="Times New Roman" w:hAnsi="Arial" w:cs="Arial"/>
                <w:sz w:val="24"/>
                <w:szCs w:val="24"/>
                <w:lang w:eastAsia="es-CO"/>
              </w:rPr>
            </w:pPr>
            <w:r w:rsidRPr="001F69C4">
              <w:rPr>
                <w:rFonts w:ascii="Arial" w:eastAsia="Times New Roman" w:hAnsi="Arial" w:cs="Arial"/>
                <w:sz w:val="24"/>
                <w:szCs w:val="24"/>
                <w:lang w:eastAsia="es-CO"/>
              </w:rPr>
              <w:t xml:space="preserve">El sistema </w:t>
            </w:r>
            <w:r w:rsidR="00F154B1">
              <w:rPr>
                <w:rFonts w:ascii="Arial" w:eastAsia="Times New Roman" w:hAnsi="Arial" w:cs="Arial"/>
                <w:sz w:val="24"/>
                <w:szCs w:val="24"/>
                <w:lang w:eastAsia="es-CO"/>
              </w:rPr>
              <w:t>permitirá listar un estudiante.</w:t>
            </w:r>
          </w:p>
        </w:tc>
      </w:tr>
      <w:tr w:rsidR="00F154B1" w:rsidRPr="001F69C4" w:rsidTr="00F154B1">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54B1" w:rsidRDefault="00F154B1"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8.3</w:t>
            </w:r>
          </w:p>
        </w:tc>
        <w:tc>
          <w:tcPr>
            <w:tcW w:w="7152" w:type="dxa"/>
            <w:tcBorders>
              <w:top w:val="single" w:sz="4" w:space="0" w:color="auto"/>
              <w:left w:val="nil"/>
              <w:bottom w:val="single" w:sz="4" w:space="0" w:color="auto"/>
              <w:right w:val="single" w:sz="4" w:space="0" w:color="auto"/>
            </w:tcBorders>
            <w:shd w:val="clear" w:color="auto" w:fill="auto"/>
            <w:vAlign w:val="center"/>
          </w:tcPr>
          <w:p w:rsidR="00F154B1" w:rsidRPr="001F69C4" w:rsidRDefault="00F154B1"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El sistema podrá activar o inactivar un estudiante.</w:t>
            </w:r>
          </w:p>
        </w:tc>
      </w:tr>
    </w:tbl>
    <w:p w:rsidR="00FC5E82" w:rsidRPr="001F69C4" w:rsidRDefault="00FC5E82" w:rsidP="00D30DFF">
      <w:pPr>
        <w:rPr>
          <w:rFonts w:ascii="Arial" w:hAnsi="Arial" w:cs="Arial"/>
          <w:b/>
          <w:szCs w:val="24"/>
        </w:rPr>
      </w:pPr>
    </w:p>
    <w:p w:rsidR="00FC5E82" w:rsidRDefault="00F154B1" w:rsidP="00AF4139">
      <w:pPr>
        <w:pStyle w:val="Ttulo2"/>
      </w:pPr>
      <w:bookmarkStart w:id="151" w:name="_Toc27127907"/>
      <w:r>
        <w:t>Cargos</w:t>
      </w:r>
      <w:bookmarkEnd w:id="151"/>
    </w:p>
    <w:p w:rsidR="00AF4139" w:rsidRPr="00AF4139" w:rsidRDefault="00AF4139" w:rsidP="00AF4139">
      <w:pPr>
        <w:rPr>
          <w:lang w:val="es-ES" w:eastAsia="ja-JP"/>
        </w:rPr>
      </w:pPr>
    </w:p>
    <w:tbl>
      <w:tblPr>
        <w:tblW w:w="8652" w:type="dxa"/>
        <w:tblInd w:w="65" w:type="dxa"/>
        <w:tblCellMar>
          <w:left w:w="70" w:type="dxa"/>
          <w:right w:w="70" w:type="dxa"/>
        </w:tblCellMar>
        <w:tblLook w:val="04A0" w:firstRow="1" w:lastRow="0" w:firstColumn="1" w:lastColumn="0" w:noHBand="0" w:noVBand="1"/>
      </w:tblPr>
      <w:tblGrid>
        <w:gridCol w:w="1500"/>
        <w:gridCol w:w="7152"/>
      </w:tblGrid>
      <w:tr w:rsidR="001F69C4" w:rsidRPr="001F69C4" w:rsidTr="00646BB7">
        <w:trPr>
          <w:trHeight w:val="28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E82" w:rsidRPr="001F69C4" w:rsidRDefault="00F154B1"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9.0</w:t>
            </w:r>
          </w:p>
        </w:tc>
        <w:tc>
          <w:tcPr>
            <w:tcW w:w="7152" w:type="dxa"/>
            <w:tcBorders>
              <w:top w:val="single" w:sz="4" w:space="0" w:color="auto"/>
              <w:left w:val="nil"/>
              <w:bottom w:val="single" w:sz="4" w:space="0" w:color="auto"/>
              <w:right w:val="single" w:sz="4" w:space="0" w:color="auto"/>
            </w:tcBorders>
            <w:shd w:val="clear" w:color="auto" w:fill="auto"/>
            <w:vAlign w:val="center"/>
            <w:hideMark/>
          </w:tcPr>
          <w:p w:rsidR="00FC5E82" w:rsidRPr="001F69C4" w:rsidRDefault="00611ACD"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 xml:space="preserve">El sistema permitirá al administrador crear los </w:t>
            </w:r>
            <w:r w:rsidR="00D26740">
              <w:rPr>
                <w:rFonts w:ascii="Arial" w:eastAsia="Times New Roman" w:hAnsi="Arial" w:cs="Arial"/>
                <w:sz w:val="24"/>
                <w:szCs w:val="24"/>
                <w:lang w:eastAsia="es-CO"/>
              </w:rPr>
              <w:t xml:space="preserve"> </w:t>
            </w:r>
            <w:r>
              <w:rPr>
                <w:rFonts w:ascii="Arial" w:eastAsia="Times New Roman" w:hAnsi="Arial" w:cs="Arial"/>
                <w:sz w:val="24"/>
                <w:szCs w:val="24"/>
                <w:lang w:eastAsia="es-CO"/>
              </w:rPr>
              <w:t>cargos</w:t>
            </w:r>
            <w:r w:rsidR="009C3C81">
              <w:rPr>
                <w:rFonts w:ascii="Arial" w:eastAsia="Times New Roman" w:hAnsi="Arial" w:cs="Arial"/>
                <w:sz w:val="24"/>
                <w:szCs w:val="24"/>
                <w:lang w:eastAsia="es-CO"/>
              </w:rPr>
              <w:t>.</w:t>
            </w:r>
          </w:p>
        </w:tc>
      </w:tr>
      <w:tr w:rsidR="001F69C4" w:rsidRPr="001F69C4" w:rsidTr="00646BB7">
        <w:trPr>
          <w:trHeight w:val="28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FC5E82" w:rsidRPr="001F69C4" w:rsidRDefault="00F154B1"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9.1</w:t>
            </w:r>
          </w:p>
        </w:tc>
        <w:tc>
          <w:tcPr>
            <w:tcW w:w="7152" w:type="dxa"/>
            <w:tcBorders>
              <w:top w:val="nil"/>
              <w:left w:val="nil"/>
              <w:bottom w:val="single" w:sz="4" w:space="0" w:color="auto"/>
              <w:right w:val="single" w:sz="4" w:space="0" w:color="auto"/>
            </w:tcBorders>
            <w:shd w:val="clear" w:color="auto" w:fill="auto"/>
            <w:vAlign w:val="center"/>
            <w:hideMark/>
          </w:tcPr>
          <w:p w:rsidR="00FC5E82" w:rsidRPr="001F69C4" w:rsidRDefault="00611ACD"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El sistema permitirá al administrador asignar un cargo a cada usuario</w:t>
            </w:r>
            <w:r w:rsidR="009C3C81">
              <w:rPr>
                <w:rFonts w:ascii="Arial" w:eastAsia="Times New Roman" w:hAnsi="Arial" w:cs="Arial"/>
                <w:sz w:val="24"/>
                <w:szCs w:val="24"/>
                <w:lang w:eastAsia="es-CO"/>
              </w:rPr>
              <w:t>.</w:t>
            </w:r>
          </w:p>
        </w:tc>
      </w:tr>
      <w:tr w:rsidR="001F69C4" w:rsidRPr="001F69C4" w:rsidTr="00646BB7">
        <w:trPr>
          <w:trHeight w:val="300"/>
        </w:trPr>
        <w:tc>
          <w:tcPr>
            <w:tcW w:w="1500" w:type="dxa"/>
            <w:tcBorders>
              <w:top w:val="nil"/>
              <w:left w:val="single" w:sz="4" w:space="0" w:color="auto"/>
              <w:bottom w:val="single" w:sz="8" w:space="0" w:color="auto"/>
              <w:right w:val="single" w:sz="4" w:space="0" w:color="auto"/>
            </w:tcBorders>
            <w:shd w:val="clear" w:color="auto" w:fill="auto"/>
            <w:noWrap/>
            <w:vAlign w:val="center"/>
            <w:hideMark/>
          </w:tcPr>
          <w:p w:rsidR="00FC5E82" w:rsidRPr="001F69C4" w:rsidRDefault="00F154B1"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9.2</w:t>
            </w:r>
          </w:p>
        </w:tc>
        <w:tc>
          <w:tcPr>
            <w:tcW w:w="7152" w:type="dxa"/>
            <w:tcBorders>
              <w:top w:val="nil"/>
              <w:left w:val="nil"/>
              <w:bottom w:val="single" w:sz="8" w:space="0" w:color="auto"/>
              <w:right w:val="single" w:sz="4" w:space="0" w:color="auto"/>
            </w:tcBorders>
            <w:shd w:val="clear" w:color="auto" w:fill="auto"/>
            <w:vAlign w:val="center"/>
            <w:hideMark/>
          </w:tcPr>
          <w:p w:rsidR="00FC5E82" w:rsidRPr="001F69C4" w:rsidRDefault="00611ACD" w:rsidP="00FC5E82">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El sistema permitirá al administrador modificar el cargo asignado</w:t>
            </w:r>
            <w:r w:rsidR="009C3C81">
              <w:rPr>
                <w:rFonts w:ascii="Arial" w:eastAsia="Times New Roman" w:hAnsi="Arial" w:cs="Arial"/>
                <w:sz w:val="24"/>
                <w:szCs w:val="24"/>
                <w:lang w:eastAsia="es-CO"/>
              </w:rPr>
              <w:t>.</w:t>
            </w:r>
          </w:p>
        </w:tc>
      </w:tr>
    </w:tbl>
    <w:p w:rsidR="00AF4139" w:rsidRDefault="00AF4139" w:rsidP="00FC5E82">
      <w:pPr>
        <w:rPr>
          <w:rFonts w:ascii="Arial" w:hAnsi="Arial" w:cs="Arial"/>
          <w:b/>
          <w:sz w:val="24"/>
          <w:szCs w:val="24"/>
        </w:rPr>
      </w:pPr>
    </w:p>
    <w:p w:rsidR="00AF4139" w:rsidRDefault="00AF4139" w:rsidP="00AF4139">
      <w:pPr>
        <w:pStyle w:val="Ttulo2"/>
      </w:pPr>
    </w:p>
    <w:p w:rsidR="00AD7840" w:rsidRDefault="00AD7840" w:rsidP="00AF4139">
      <w:pPr>
        <w:pStyle w:val="Ttulo2"/>
      </w:pPr>
      <w:bookmarkStart w:id="152" w:name="_Toc27127908"/>
      <w:r>
        <w:t>Empleados</w:t>
      </w:r>
      <w:bookmarkEnd w:id="152"/>
    </w:p>
    <w:p w:rsidR="00AF4139" w:rsidRPr="00AF4139" w:rsidRDefault="00AF4139" w:rsidP="00AF4139">
      <w:pPr>
        <w:rPr>
          <w:lang w:val="es-ES" w:eastAsia="ja-JP"/>
        </w:rPr>
      </w:pPr>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00"/>
        <w:gridCol w:w="7152"/>
      </w:tblGrid>
      <w:tr w:rsidR="00AD7840" w:rsidRPr="001F69C4" w:rsidTr="00AD7840">
        <w:trPr>
          <w:trHeight w:val="300"/>
        </w:trPr>
        <w:tc>
          <w:tcPr>
            <w:tcW w:w="1500" w:type="dxa"/>
            <w:shd w:val="clear" w:color="auto" w:fill="auto"/>
            <w:noWrap/>
            <w:vAlign w:val="center"/>
            <w:hideMark/>
          </w:tcPr>
          <w:p w:rsidR="00AD7840" w:rsidRPr="001F69C4" w:rsidRDefault="00AD7840" w:rsidP="00823C3A">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lastRenderedPageBreak/>
              <w:t>RF 10.0</w:t>
            </w:r>
          </w:p>
        </w:tc>
        <w:tc>
          <w:tcPr>
            <w:tcW w:w="7152" w:type="dxa"/>
            <w:shd w:val="clear" w:color="auto" w:fill="auto"/>
            <w:vAlign w:val="center"/>
            <w:hideMark/>
          </w:tcPr>
          <w:p w:rsidR="00AD7840" w:rsidRPr="001F69C4" w:rsidRDefault="00AD7840" w:rsidP="00153E7D">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 xml:space="preserve">El sistema permitirá al administrador </w:t>
            </w:r>
            <w:r w:rsidR="00153E7D">
              <w:rPr>
                <w:rFonts w:ascii="Arial" w:eastAsia="Times New Roman" w:hAnsi="Arial" w:cs="Arial"/>
                <w:sz w:val="24"/>
                <w:szCs w:val="24"/>
                <w:lang w:eastAsia="es-CO"/>
              </w:rPr>
              <w:t>crear los empleados.</w:t>
            </w:r>
          </w:p>
        </w:tc>
      </w:tr>
      <w:tr w:rsidR="00153E7D" w:rsidRPr="001F69C4" w:rsidTr="00AD7840">
        <w:trPr>
          <w:trHeight w:val="300"/>
        </w:trPr>
        <w:tc>
          <w:tcPr>
            <w:tcW w:w="1500" w:type="dxa"/>
            <w:shd w:val="clear" w:color="auto" w:fill="auto"/>
            <w:noWrap/>
            <w:vAlign w:val="center"/>
          </w:tcPr>
          <w:p w:rsidR="00153E7D" w:rsidRDefault="00153E7D" w:rsidP="00823C3A">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10.1</w:t>
            </w:r>
          </w:p>
        </w:tc>
        <w:tc>
          <w:tcPr>
            <w:tcW w:w="7152" w:type="dxa"/>
            <w:shd w:val="clear" w:color="auto" w:fill="auto"/>
            <w:vAlign w:val="center"/>
          </w:tcPr>
          <w:p w:rsidR="00153E7D" w:rsidRDefault="00153E7D" w:rsidP="00153E7D">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El sistema permitirá al administrador listar empleados.</w:t>
            </w:r>
          </w:p>
        </w:tc>
      </w:tr>
      <w:tr w:rsidR="009C3C81" w:rsidRPr="001F69C4" w:rsidTr="00AD7840">
        <w:trPr>
          <w:trHeight w:val="300"/>
        </w:trPr>
        <w:tc>
          <w:tcPr>
            <w:tcW w:w="1500" w:type="dxa"/>
            <w:shd w:val="clear" w:color="auto" w:fill="auto"/>
            <w:noWrap/>
            <w:vAlign w:val="center"/>
          </w:tcPr>
          <w:p w:rsidR="009C3C81" w:rsidRDefault="009C3C81" w:rsidP="00823C3A">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RF 10.2</w:t>
            </w:r>
          </w:p>
        </w:tc>
        <w:tc>
          <w:tcPr>
            <w:tcW w:w="7152" w:type="dxa"/>
            <w:shd w:val="clear" w:color="auto" w:fill="auto"/>
            <w:vAlign w:val="center"/>
          </w:tcPr>
          <w:p w:rsidR="009C3C81" w:rsidRDefault="009C3C81" w:rsidP="00153E7D">
            <w:pPr>
              <w:spacing w:after="0" w:line="240" w:lineRule="auto"/>
              <w:rPr>
                <w:rFonts w:ascii="Arial" w:eastAsia="Times New Roman" w:hAnsi="Arial" w:cs="Arial"/>
                <w:sz w:val="24"/>
                <w:szCs w:val="24"/>
                <w:lang w:eastAsia="es-CO"/>
              </w:rPr>
            </w:pPr>
            <w:r>
              <w:rPr>
                <w:rFonts w:ascii="Arial" w:eastAsia="Times New Roman" w:hAnsi="Arial" w:cs="Arial"/>
                <w:sz w:val="24"/>
                <w:szCs w:val="24"/>
                <w:lang w:eastAsia="es-CO"/>
              </w:rPr>
              <w:t>El sistema permitirá al administrador modificar los empleados.</w:t>
            </w:r>
          </w:p>
        </w:tc>
      </w:tr>
    </w:tbl>
    <w:p w:rsidR="00AF4139" w:rsidRDefault="00AF4139" w:rsidP="00FC5E82">
      <w:pPr>
        <w:rPr>
          <w:rFonts w:ascii="Arial" w:hAnsi="Arial" w:cs="Arial"/>
          <w:b/>
          <w:sz w:val="24"/>
          <w:szCs w:val="24"/>
        </w:rPr>
      </w:pPr>
    </w:p>
    <w:p w:rsidR="00FC5E82" w:rsidRDefault="00AD7840" w:rsidP="00AF4139">
      <w:pPr>
        <w:pStyle w:val="Ttulo2"/>
      </w:pPr>
      <w:bookmarkStart w:id="153" w:name="_Toc27127909"/>
      <w:r>
        <w:t>Evaluaciones Estudiantes</w:t>
      </w:r>
      <w:bookmarkEnd w:id="153"/>
    </w:p>
    <w:p w:rsidR="00AF4139" w:rsidRPr="00AF4139" w:rsidRDefault="00AF4139" w:rsidP="00AF4139">
      <w:pPr>
        <w:rPr>
          <w:lang w:val="es-ES" w:eastAsia="ja-JP"/>
        </w:rPr>
      </w:pPr>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00"/>
        <w:gridCol w:w="7152"/>
      </w:tblGrid>
      <w:tr w:rsidR="00263351" w:rsidTr="00823C3A">
        <w:trPr>
          <w:trHeight w:val="300"/>
        </w:trPr>
        <w:tc>
          <w:tcPr>
            <w:tcW w:w="1500" w:type="dxa"/>
            <w:shd w:val="clear" w:color="auto" w:fill="auto"/>
            <w:noWrap/>
            <w:vAlign w:val="center"/>
          </w:tcPr>
          <w:p w:rsidR="00263351" w:rsidRDefault="00263351" w:rsidP="00263351">
            <w:pPr>
              <w:spacing w:after="0" w:line="240" w:lineRule="auto"/>
              <w:rPr>
                <w:ins w:id="154" w:author="censa" w:date="2019-12-09T12:55:00Z"/>
                <w:rFonts w:ascii="Arial" w:eastAsia="Times New Roman" w:hAnsi="Arial" w:cs="Arial"/>
                <w:lang w:eastAsia="es-CO"/>
              </w:rPr>
            </w:pPr>
            <w:ins w:id="155" w:author="censa" w:date="2019-12-09T12:55:00Z">
              <w:r>
                <w:rPr>
                  <w:rFonts w:ascii="Arial" w:eastAsia="Times New Roman" w:hAnsi="Arial" w:cs="Arial"/>
                  <w:lang w:eastAsia="es-CO"/>
                </w:rPr>
                <w:t>R</w:t>
              </w:r>
            </w:ins>
            <w:r>
              <w:rPr>
                <w:rFonts w:ascii="Arial" w:eastAsia="Times New Roman" w:hAnsi="Arial" w:cs="Arial"/>
                <w:lang w:eastAsia="es-CO"/>
              </w:rPr>
              <w:t>F 11.0</w:t>
            </w:r>
          </w:p>
        </w:tc>
        <w:tc>
          <w:tcPr>
            <w:tcW w:w="7152" w:type="dxa"/>
            <w:shd w:val="clear" w:color="auto" w:fill="auto"/>
            <w:vAlign w:val="center"/>
          </w:tcPr>
          <w:p w:rsidR="00263351" w:rsidRDefault="00263351" w:rsidP="00263351">
            <w:pPr>
              <w:spacing w:after="0" w:line="240" w:lineRule="auto"/>
              <w:rPr>
                <w:ins w:id="156" w:author="censa" w:date="2019-12-09T12:55:00Z"/>
                <w:rFonts w:ascii="Arial" w:eastAsia="Times New Roman" w:hAnsi="Arial" w:cs="Arial"/>
                <w:lang w:eastAsia="es-CO"/>
              </w:rPr>
            </w:pPr>
            <w:r>
              <w:rPr>
                <w:rFonts w:ascii="Arial" w:eastAsia="Times New Roman" w:hAnsi="Arial" w:cs="Arial"/>
                <w:lang w:eastAsia="es-CO"/>
              </w:rPr>
              <w:t>El sistema permitirá al administrador registrar el saber, sa</w:t>
            </w:r>
            <w:r w:rsidR="00467846">
              <w:rPr>
                <w:rFonts w:ascii="Arial" w:eastAsia="Times New Roman" w:hAnsi="Arial" w:cs="Arial"/>
                <w:lang w:eastAsia="es-CO"/>
              </w:rPr>
              <w:t>ber hacer, hacer y ser.</w:t>
            </w:r>
          </w:p>
        </w:tc>
      </w:tr>
      <w:tr w:rsidR="00263351" w:rsidTr="00823C3A">
        <w:trPr>
          <w:trHeight w:val="300"/>
        </w:trPr>
        <w:tc>
          <w:tcPr>
            <w:tcW w:w="1500" w:type="dxa"/>
            <w:shd w:val="clear" w:color="auto" w:fill="auto"/>
            <w:noWrap/>
            <w:vAlign w:val="center"/>
          </w:tcPr>
          <w:p w:rsidR="00263351" w:rsidRDefault="00263351" w:rsidP="00263351">
            <w:pPr>
              <w:spacing w:after="0" w:line="240" w:lineRule="auto"/>
              <w:rPr>
                <w:rFonts w:ascii="Arial" w:eastAsia="Times New Roman" w:hAnsi="Arial" w:cs="Arial"/>
                <w:lang w:eastAsia="es-CO"/>
              </w:rPr>
            </w:pPr>
            <w:r>
              <w:rPr>
                <w:rFonts w:ascii="Arial" w:eastAsia="Times New Roman" w:hAnsi="Arial" w:cs="Arial"/>
                <w:lang w:eastAsia="es-CO"/>
              </w:rPr>
              <w:t>RF 11.1</w:t>
            </w:r>
          </w:p>
        </w:tc>
        <w:tc>
          <w:tcPr>
            <w:tcW w:w="7152" w:type="dxa"/>
            <w:shd w:val="clear" w:color="auto" w:fill="auto"/>
            <w:vAlign w:val="center"/>
          </w:tcPr>
          <w:p w:rsidR="00263351" w:rsidRDefault="00263351" w:rsidP="00263351">
            <w:pPr>
              <w:spacing w:after="0" w:line="240" w:lineRule="auto"/>
              <w:rPr>
                <w:rFonts w:ascii="Arial" w:eastAsia="Times New Roman" w:hAnsi="Arial" w:cs="Arial"/>
                <w:lang w:eastAsia="es-CO"/>
              </w:rPr>
            </w:pPr>
            <w:r>
              <w:rPr>
                <w:rFonts w:ascii="Arial" w:eastAsia="Times New Roman" w:hAnsi="Arial" w:cs="Arial"/>
                <w:lang w:eastAsia="es-CO"/>
              </w:rPr>
              <w:t>El sistema permitirá listar las valoraciones realizadas por el administrador</w:t>
            </w:r>
            <w:r w:rsidR="00467846">
              <w:rPr>
                <w:rFonts w:ascii="Arial" w:eastAsia="Times New Roman" w:hAnsi="Arial" w:cs="Arial"/>
                <w:lang w:eastAsia="es-CO"/>
              </w:rPr>
              <w:t>.</w:t>
            </w:r>
          </w:p>
        </w:tc>
      </w:tr>
      <w:tr w:rsidR="00335C5E" w:rsidTr="00823C3A">
        <w:trPr>
          <w:trHeight w:val="300"/>
        </w:trPr>
        <w:tc>
          <w:tcPr>
            <w:tcW w:w="1500" w:type="dxa"/>
            <w:shd w:val="clear" w:color="auto" w:fill="auto"/>
            <w:noWrap/>
            <w:vAlign w:val="center"/>
          </w:tcPr>
          <w:p w:rsidR="00335C5E" w:rsidRDefault="00335C5E" w:rsidP="00263351">
            <w:pPr>
              <w:spacing w:after="0" w:line="240" w:lineRule="auto"/>
              <w:rPr>
                <w:rFonts w:ascii="Arial" w:eastAsia="Times New Roman" w:hAnsi="Arial" w:cs="Arial"/>
                <w:lang w:eastAsia="es-CO"/>
              </w:rPr>
            </w:pPr>
            <w:r>
              <w:rPr>
                <w:rFonts w:ascii="Arial" w:eastAsia="Times New Roman" w:hAnsi="Arial" w:cs="Arial"/>
                <w:lang w:eastAsia="es-CO"/>
              </w:rPr>
              <w:t>RF 11.2</w:t>
            </w:r>
          </w:p>
        </w:tc>
        <w:tc>
          <w:tcPr>
            <w:tcW w:w="7152" w:type="dxa"/>
            <w:shd w:val="clear" w:color="auto" w:fill="auto"/>
            <w:vAlign w:val="center"/>
          </w:tcPr>
          <w:p w:rsidR="00335C5E" w:rsidRDefault="00335C5E" w:rsidP="00263351">
            <w:pPr>
              <w:spacing w:after="0" w:line="240" w:lineRule="auto"/>
              <w:rPr>
                <w:rFonts w:ascii="Arial" w:eastAsia="Times New Roman" w:hAnsi="Arial" w:cs="Arial"/>
                <w:lang w:eastAsia="es-CO"/>
              </w:rPr>
            </w:pPr>
            <w:r>
              <w:rPr>
                <w:rFonts w:ascii="Arial" w:eastAsia="Times New Roman" w:hAnsi="Arial" w:cs="Arial"/>
                <w:lang w:eastAsia="es-CO"/>
              </w:rPr>
              <w:t>El sistema permitirá al estudiante visualizar las evaluaciones realizadas por el administrador.</w:t>
            </w:r>
          </w:p>
        </w:tc>
      </w:tr>
    </w:tbl>
    <w:p w:rsidR="00263351" w:rsidRDefault="00263351" w:rsidP="00FC5E82">
      <w:pPr>
        <w:rPr>
          <w:rFonts w:ascii="Arial" w:hAnsi="Arial" w:cs="Arial"/>
          <w:b/>
          <w:sz w:val="24"/>
          <w:szCs w:val="24"/>
        </w:rPr>
      </w:pPr>
    </w:p>
    <w:p w:rsidR="00AD7840" w:rsidRPr="00B65279" w:rsidRDefault="00AD7840" w:rsidP="00B65279">
      <w:pPr>
        <w:pStyle w:val="Ttulo2"/>
      </w:pPr>
      <w:bookmarkStart w:id="157" w:name="_Toc27127910"/>
      <w:r w:rsidRPr="00B65279">
        <w:t xml:space="preserve">Criterios a </w:t>
      </w:r>
      <w:r w:rsidR="00B01E06" w:rsidRPr="00B65279">
        <w:t>E</w:t>
      </w:r>
      <w:r w:rsidRPr="00B65279">
        <w:t>valuar</w:t>
      </w:r>
      <w:bookmarkEnd w:id="157"/>
      <w:r w:rsidRPr="00B65279">
        <w:t xml:space="preserve"> </w:t>
      </w:r>
    </w:p>
    <w:p w:rsidR="00AF4139" w:rsidRPr="00AF4139" w:rsidRDefault="00AF4139" w:rsidP="00AF4139">
      <w:pPr>
        <w:rPr>
          <w:lang w:val="es-ES" w:eastAsia="ja-JP"/>
        </w:rPr>
      </w:pPr>
    </w:p>
    <w:tbl>
      <w:tblPr>
        <w:tblW w:w="8505" w:type="dxa"/>
        <w:tblInd w:w="137" w:type="dxa"/>
        <w:tblCellMar>
          <w:left w:w="70" w:type="dxa"/>
          <w:right w:w="70" w:type="dxa"/>
        </w:tblCellMar>
        <w:tblLook w:val="04A0" w:firstRow="1" w:lastRow="0" w:firstColumn="1" w:lastColumn="0" w:noHBand="0" w:noVBand="1"/>
      </w:tblPr>
      <w:tblGrid>
        <w:gridCol w:w="926"/>
        <w:gridCol w:w="7579"/>
      </w:tblGrid>
      <w:tr w:rsidR="00263351" w:rsidTr="00B65279">
        <w:trPr>
          <w:trHeight w:val="620"/>
        </w:trPr>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63351" w:rsidRDefault="00263351" w:rsidP="00467846">
            <w:pPr>
              <w:spacing w:after="0" w:line="240" w:lineRule="auto"/>
              <w:rPr>
                <w:ins w:id="158" w:author="censa" w:date="2019-12-09T12:55:00Z"/>
                <w:rFonts w:ascii="Arial" w:eastAsia="Times New Roman" w:hAnsi="Arial" w:cs="Arial"/>
                <w:lang w:eastAsia="es-CO"/>
              </w:rPr>
            </w:pPr>
            <w:ins w:id="159" w:author="censa" w:date="2019-12-09T12:55:00Z">
              <w:r>
                <w:rPr>
                  <w:rFonts w:ascii="Arial" w:eastAsia="Times New Roman" w:hAnsi="Arial" w:cs="Arial"/>
                  <w:lang w:eastAsia="es-CO"/>
                </w:rPr>
                <w:t>R</w:t>
              </w:r>
            </w:ins>
            <w:r>
              <w:rPr>
                <w:rFonts w:ascii="Arial" w:eastAsia="Times New Roman" w:hAnsi="Arial" w:cs="Arial"/>
                <w:lang w:eastAsia="es-CO"/>
              </w:rPr>
              <w:t>F 1</w:t>
            </w:r>
            <w:r w:rsidR="00467846">
              <w:rPr>
                <w:rFonts w:ascii="Arial" w:eastAsia="Times New Roman" w:hAnsi="Arial" w:cs="Arial"/>
                <w:lang w:eastAsia="es-CO"/>
              </w:rPr>
              <w:t>2</w:t>
            </w:r>
            <w:r>
              <w:rPr>
                <w:rFonts w:ascii="Arial" w:eastAsia="Times New Roman" w:hAnsi="Arial" w:cs="Arial"/>
                <w:lang w:eastAsia="es-CO"/>
              </w:rPr>
              <w:t>.0</w:t>
            </w:r>
          </w:p>
        </w:tc>
        <w:tc>
          <w:tcPr>
            <w:tcW w:w="7579" w:type="dxa"/>
            <w:tcBorders>
              <w:top w:val="single" w:sz="4" w:space="0" w:color="auto"/>
              <w:left w:val="nil"/>
              <w:bottom w:val="single" w:sz="4" w:space="0" w:color="auto"/>
              <w:right w:val="single" w:sz="4" w:space="0" w:color="auto"/>
            </w:tcBorders>
            <w:shd w:val="clear" w:color="auto" w:fill="auto"/>
            <w:vAlign w:val="center"/>
          </w:tcPr>
          <w:p w:rsidR="00263351" w:rsidRDefault="00263351" w:rsidP="00467846">
            <w:pPr>
              <w:spacing w:after="0" w:line="240" w:lineRule="auto"/>
              <w:rPr>
                <w:ins w:id="160" w:author="censa" w:date="2019-12-09T12:55:00Z"/>
                <w:rFonts w:ascii="Arial" w:eastAsia="Times New Roman" w:hAnsi="Arial" w:cs="Arial"/>
                <w:lang w:eastAsia="es-CO"/>
              </w:rPr>
            </w:pPr>
            <w:r>
              <w:rPr>
                <w:rFonts w:ascii="Arial" w:eastAsia="Times New Roman" w:hAnsi="Arial" w:cs="Arial"/>
                <w:lang w:eastAsia="es-CO"/>
              </w:rPr>
              <w:t xml:space="preserve">El sistema permitirá al administrador </w:t>
            </w:r>
            <w:r w:rsidR="00467846">
              <w:rPr>
                <w:rFonts w:ascii="Arial" w:eastAsia="Times New Roman" w:hAnsi="Arial" w:cs="Arial"/>
                <w:lang w:eastAsia="es-CO"/>
              </w:rPr>
              <w:t>registrar los criterios a evaluar.</w:t>
            </w:r>
          </w:p>
        </w:tc>
      </w:tr>
      <w:tr w:rsidR="00467846" w:rsidTr="00B65279">
        <w:trPr>
          <w:trHeight w:val="620"/>
        </w:trPr>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67846" w:rsidRDefault="00467846" w:rsidP="00467846">
            <w:pPr>
              <w:spacing w:after="0" w:line="240" w:lineRule="auto"/>
              <w:rPr>
                <w:ins w:id="161" w:author="censa" w:date="2019-12-09T12:55:00Z"/>
                <w:rFonts w:ascii="Arial" w:eastAsia="Times New Roman" w:hAnsi="Arial" w:cs="Arial"/>
                <w:lang w:eastAsia="es-CO"/>
              </w:rPr>
            </w:pPr>
            <w:ins w:id="162" w:author="censa" w:date="2019-12-09T12:55:00Z">
              <w:r>
                <w:rPr>
                  <w:rFonts w:ascii="Arial" w:eastAsia="Times New Roman" w:hAnsi="Arial" w:cs="Arial"/>
                  <w:lang w:eastAsia="es-CO"/>
                </w:rPr>
                <w:t>R</w:t>
              </w:r>
            </w:ins>
            <w:r>
              <w:rPr>
                <w:rFonts w:ascii="Arial" w:eastAsia="Times New Roman" w:hAnsi="Arial" w:cs="Arial"/>
                <w:lang w:eastAsia="es-CO"/>
              </w:rPr>
              <w:t>F 12.1</w:t>
            </w:r>
          </w:p>
        </w:tc>
        <w:tc>
          <w:tcPr>
            <w:tcW w:w="7579" w:type="dxa"/>
            <w:tcBorders>
              <w:top w:val="single" w:sz="4" w:space="0" w:color="auto"/>
              <w:left w:val="nil"/>
              <w:bottom w:val="single" w:sz="4" w:space="0" w:color="auto"/>
              <w:right w:val="single" w:sz="4" w:space="0" w:color="auto"/>
            </w:tcBorders>
            <w:shd w:val="clear" w:color="auto" w:fill="auto"/>
            <w:vAlign w:val="center"/>
          </w:tcPr>
          <w:p w:rsidR="00467846" w:rsidRDefault="00467846" w:rsidP="00467846">
            <w:pPr>
              <w:spacing w:after="0" w:line="240" w:lineRule="auto"/>
              <w:rPr>
                <w:ins w:id="163" w:author="censa" w:date="2019-12-09T12:55:00Z"/>
                <w:rFonts w:ascii="Arial" w:eastAsia="Times New Roman" w:hAnsi="Arial" w:cs="Arial"/>
                <w:lang w:eastAsia="es-CO"/>
              </w:rPr>
            </w:pPr>
            <w:r>
              <w:rPr>
                <w:rFonts w:ascii="Arial" w:eastAsia="Times New Roman" w:hAnsi="Arial" w:cs="Arial"/>
                <w:lang w:eastAsia="es-CO"/>
              </w:rPr>
              <w:t>El sistema permitirá al administrador modificar los criterios a evaluar.</w:t>
            </w:r>
          </w:p>
        </w:tc>
      </w:tr>
      <w:tr w:rsidR="00467846" w:rsidTr="00B65279">
        <w:trPr>
          <w:trHeight w:val="620"/>
        </w:trPr>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67846" w:rsidRDefault="00467846" w:rsidP="00467846">
            <w:pPr>
              <w:spacing w:after="0" w:line="240" w:lineRule="auto"/>
              <w:rPr>
                <w:ins w:id="164" w:author="censa" w:date="2019-12-09T12:55:00Z"/>
                <w:rFonts w:ascii="Arial" w:eastAsia="Times New Roman" w:hAnsi="Arial" w:cs="Arial"/>
                <w:lang w:eastAsia="es-CO"/>
              </w:rPr>
            </w:pPr>
            <w:ins w:id="165" w:author="censa" w:date="2019-12-09T12:55:00Z">
              <w:r>
                <w:rPr>
                  <w:rFonts w:ascii="Arial" w:eastAsia="Times New Roman" w:hAnsi="Arial" w:cs="Arial"/>
                  <w:lang w:eastAsia="es-CO"/>
                </w:rPr>
                <w:t>R</w:t>
              </w:r>
            </w:ins>
            <w:r>
              <w:rPr>
                <w:rFonts w:ascii="Arial" w:eastAsia="Times New Roman" w:hAnsi="Arial" w:cs="Arial"/>
                <w:lang w:eastAsia="es-CO"/>
              </w:rPr>
              <w:t>F 12.2</w:t>
            </w:r>
          </w:p>
        </w:tc>
        <w:tc>
          <w:tcPr>
            <w:tcW w:w="7579" w:type="dxa"/>
            <w:tcBorders>
              <w:top w:val="single" w:sz="4" w:space="0" w:color="auto"/>
              <w:left w:val="nil"/>
              <w:bottom w:val="single" w:sz="4" w:space="0" w:color="auto"/>
              <w:right w:val="single" w:sz="4" w:space="0" w:color="auto"/>
            </w:tcBorders>
            <w:shd w:val="clear" w:color="auto" w:fill="auto"/>
            <w:vAlign w:val="center"/>
          </w:tcPr>
          <w:p w:rsidR="00467846" w:rsidRDefault="00467846" w:rsidP="00467846">
            <w:pPr>
              <w:spacing w:after="0" w:line="240" w:lineRule="auto"/>
              <w:rPr>
                <w:ins w:id="166" w:author="censa" w:date="2019-12-09T12:55:00Z"/>
                <w:rFonts w:ascii="Arial" w:eastAsia="Times New Roman" w:hAnsi="Arial" w:cs="Arial"/>
                <w:lang w:eastAsia="es-CO"/>
              </w:rPr>
            </w:pPr>
            <w:r>
              <w:rPr>
                <w:rFonts w:ascii="Arial" w:eastAsia="Times New Roman" w:hAnsi="Arial" w:cs="Arial"/>
                <w:lang w:eastAsia="es-CO"/>
              </w:rPr>
              <w:t>El sistema permitirá al administrador listar los criterios a evaluar.</w:t>
            </w:r>
          </w:p>
        </w:tc>
      </w:tr>
      <w:tr w:rsidR="00467846" w:rsidTr="00B65279">
        <w:trPr>
          <w:trHeight w:val="620"/>
        </w:trPr>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67846" w:rsidRDefault="00467846" w:rsidP="00467846">
            <w:pPr>
              <w:spacing w:after="0" w:line="240" w:lineRule="auto"/>
              <w:rPr>
                <w:ins w:id="167" w:author="censa" w:date="2019-12-09T12:55:00Z"/>
                <w:rFonts w:ascii="Arial" w:eastAsia="Times New Roman" w:hAnsi="Arial" w:cs="Arial"/>
                <w:lang w:eastAsia="es-CO"/>
              </w:rPr>
            </w:pPr>
            <w:ins w:id="168" w:author="censa" w:date="2019-12-09T12:55:00Z">
              <w:r>
                <w:rPr>
                  <w:rFonts w:ascii="Arial" w:eastAsia="Times New Roman" w:hAnsi="Arial" w:cs="Arial"/>
                  <w:lang w:eastAsia="es-CO"/>
                </w:rPr>
                <w:t>R</w:t>
              </w:r>
            </w:ins>
            <w:r>
              <w:rPr>
                <w:rFonts w:ascii="Arial" w:eastAsia="Times New Roman" w:hAnsi="Arial" w:cs="Arial"/>
                <w:lang w:eastAsia="es-CO"/>
              </w:rPr>
              <w:t>F 12.3</w:t>
            </w:r>
          </w:p>
        </w:tc>
        <w:tc>
          <w:tcPr>
            <w:tcW w:w="7579" w:type="dxa"/>
            <w:tcBorders>
              <w:top w:val="single" w:sz="4" w:space="0" w:color="auto"/>
              <w:left w:val="nil"/>
              <w:bottom w:val="single" w:sz="4" w:space="0" w:color="auto"/>
              <w:right w:val="single" w:sz="4" w:space="0" w:color="auto"/>
            </w:tcBorders>
            <w:shd w:val="clear" w:color="auto" w:fill="auto"/>
            <w:vAlign w:val="center"/>
          </w:tcPr>
          <w:p w:rsidR="00467846" w:rsidRDefault="00467846" w:rsidP="00467846">
            <w:pPr>
              <w:spacing w:after="0" w:line="240" w:lineRule="auto"/>
              <w:rPr>
                <w:ins w:id="169" w:author="censa" w:date="2019-12-09T12:55:00Z"/>
                <w:rFonts w:ascii="Arial" w:eastAsia="Times New Roman" w:hAnsi="Arial" w:cs="Arial"/>
                <w:lang w:eastAsia="es-CO"/>
              </w:rPr>
            </w:pPr>
            <w:r>
              <w:rPr>
                <w:rFonts w:ascii="Arial" w:eastAsia="Times New Roman" w:hAnsi="Arial" w:cs="Arial"/>
                <w:lang w:eastAsia="es-CO"/>
              </w:rPr>
              <w:t>El sistema permitirá al estudiante ver los criterios a evaluar.</w:t>
            </w:r>
          </w:p>
        </w:tc>
      </w:tr>
      <w:tr w:rsidR="00467846" w:rsidTr="00B65279">
        <w:trPr>
          <w:trHeight w:val="620"/>
        </w:trPr>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67846" w:rsidRDefault="00467846" w:rsidP="00467846">
            <w:pPr>
              <w:spacing w:after="0" w:line="240" w:lineRule="auto"/>
              <w:rPr>
                <w:ins w:id="170" w:author="censa" w:date="2019-12-09T12:55:00Z"/>
                <w:rFonts w:ascii="Arial" w:eastAsia="Times New Roman" w:hAnsi="Arial" w:cs="Arial"/>
                <w:lang w:eastAsia="es-CO"/>
              </w:rPr>
            </w:pPr>
            <w:ins w:id="171" w:author="censa" w:date="2019-12-09T12:55:00Z">
              <w:r>
                <w:rPr>
                  <w:rFonts w:ascii="Arial" w:eastAsia="Times New Roman" w:hAnsi="Arial" w:cs="Arial"/>
                  <w:lang w:eastAsia="es-CO"/>
                </w:rPr>
                <w:t>R</w:t>
              </w:r>
            </w:ins>
            <w:r>
              <w:rPr>
                <w:rFonts w:ascii="Arial" w:eastAsia="Times New Roman" w:hAnsi="Arial" w:cs="Arial"/>
                <w:lang w:eastAsia="es-CO"/>
              </w:rPr>
              <w:t>F 12.4</w:t>
            </w:r>
          </w:p>
        </w:tc>
        <w:tc>
          <w:tcPr>
            <w:tcW w:w="7579" w:type="dxa"/>
            <w:tcBorders>
              <w:top w:val="single" w:sz="4" w:space="0" w:color="auto"/>
              <w:left w:val="nil"/>
              <w:bottom w:val="single" w:sz="4" w:space="0" w:color="auto"/>
              <w:right w:val="single" w:sz="4" w:space="0" w:color="auto"/>
            </w:tcBorders>
            <w:shd w:val="clear" w:color="auto" w:fill="auto"/>
            <w:vAlign w:val="center"/>
          </w:tcPr>
          <w:p w:rsidR="00467846" w:rsidRDefault="00467846" w:rsidP="00467846">
            <w:pPr>
              <w:spacing w:after="0" w:line="240" w:lineRule="auto"/>
              <w:rPr>
                <w:ins w:id="172" w:author="censa" w:date="2019-12-09T12:55:00Z"/>
                <w:rFonts w:ascii="Arial" w:eastAsia="Times New Roman" w:hAnsi="Arial" w:cs="Arial"/>
                <w:lang w:eastAsia="es-CO"/>
              </w:rPr>
            </w:pPr>
            <w:r>
              <w:rPr>
                <w:rFonts w:ascii="Arial" w:eastAsia="Times New Roman" w:hAnsi="Arial" w:cs="Arial"/>
                <w:lang w:eastAsia="es-CO"/>
              </w:rPr>
              <w:t>El sistema permitirá al estudiante calificar los criterios a evaluar.</w:t>
            </w:r>
          </w:p>
        </w:tc>
      </w:tr>
    </w:tbl>
    <w:p w:rsidR="00646BB7" w:rsidRDefault="00AC1765" w:rsidP="00646BB7">
      <w:pPr>
        <w:rPr>
          <w:rFonts w:ascii="Arial" w:hAnsi="Arial" w:cs="Arial"/>
          <w:b/>
          <w:sz w:val="24"/>
          <w:szCs w:val="24"/>
        </w:rPr>
      </w:pPr>
      <w:r>
        <w:rPr>
          <w:rFonts w:ascii="Arial" w:hAnsi="Arial" w:cs="Arial"/>
          <w:b/>
          <w:sz w:val="24"/>
          <w:szCs w:val="24"/>
        </w:rPr>
        <w:t xml:space="preserve"> </w:t>
      </w:r>
    </w:p>
    <w:p w:rsidR="002A597E" w:rsidRPr="001F69C4" w:rsidRDefault="002A597E" w:rsidP="00646BB7">
      <w:pPr>
        <w:rPr>
          <w:rFonts w:ascii="Arial" w:hAnsi="Arial" w:cs="Arial"/>
          <w:b/>
          <w:sz w:val="24"/>
          <w:szCs w:val="24"/>
        </w:rPr>
      </w:pPr>
    </w:p>
    <w:p w:rsidR="00646BB7" w:rsidRPr="001F69C4" w:rsidRDefault="00FC5E82" w:rsidP="00B65279">
      <w:pPr>
        <w:pStyle w:val="Ttulo1"/>
      </w:pPr>
      <w:bookmarkStart w:id="173" w:name="_Toc27127911"/>
      <w:r w:rsidRPr="00B65279">
        <w:t>REQUISITOS NO FUNCIONALES</w:t>
      </w:r>
      <w:bookmarkEnd w:id="173"/>
    </w:p>
    <w:p w:rsidR="00646BB7" w:rsidRPr="001F69C4" w:rsidRDefault="00646BB7" w:rsidP="00646BB7">
      <w:pPr>
        <w:jc w:val="both"/>
        <w:rPr>
          <w:rFonts w:ascii="Arial" w:hAnsi="Arial" w:cs="Arial"/>
          <w:b/>
          <w:sz w:val="24"/>
          <w:szCs w:val="24"/>
        </w:rPr>
      </w:pPr>
      <w:r w:rsidRPr="001F69C4">
        <w:rPr>
          <w:rFonts w:ascii="Arial" w:hAnsi="Arial" w:cs="Arial"/>
          <w:sz w:val="24"/>
          <w:szCs w:val="24"/>
          <w:shd w:val="clear" w:color="auto" w:fill="FFFFFF"/>
        </w:rPr>
        <w:t>Representan características generales y restricciones de la aplicación o sistema que se esté desarrollando.</w:t>
      </w:r>
    </w:p>
    <w:p w:rsidR="00FC5E82" w:rsidRPr="001F69C4" w:rsidRDefault="00FC5E82" w:rsidP="00FC5E82">
      <w:pPr>
        <w:pStyle w:val="Prrafodelista"/>
        <w:jc w:val="center"/>
        <w:rPr>
          <w:rFonts w:ascii="Arial" w:hAnsi="Arial" w:cs="Arial"/>
          <w:b/>
          <w:szCs w:val="24"/>
          <w:lang w:val="es-CO"/>
        </w:rPr>
      </w:pPr>
    </w:p>
    <w:tbl>
      <w:tblPr>
        <w:tblW w:w="8360" w:type="dxa"/>
        <w:tblInd w:w="-10" w:type="dxa"/>
        <w:tblCellMar>
          <w:left w:w="70" w:type="dxa"/>
          <w:right w:w="70" w:type="dxa"/>
        </w:tblCellMar>
        <w:tblLook w:val="04A0" w:firstRow="1" w:lastRow="0" w:firstColumn="1" w:lastColumn="0" w:noHBand="0" w:noVBand="1"/>
      </w:tblPr>
      <w:tblGrid>
        <w:gridCol w:w="1156"/>
        <w:gridCol w:w="2585"/>
        <w:gridCol w:w="1766"/>
        <w:gridCol w:w="1156"/>
        <w:gridCol w:w="1697"/>
      </w:tblGrid>
      <w:tr w:rsidR="00B01E06" w:rsidTr="00B01E06">
        <w:trPr>
          <w:trHeight w:val="630"/>
        </w:trPr>
        <w:tc>
          <w:tcPr>
            <w:tcW w:w="5507" w:type="dxa"/>
            <w:gridSpan w:val="3"/>
            <w:tcBorders>
              <w:top w:val="single" w:sz="8" w:space="0" w:color="000000"/>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rPr>
            </w:pPr>
            <w:r>
              <w:rPr>
                <w:rFonts w:ascii="Arial" w:hAnsi="Arial" w:cs="Arial"/>
                <w:b/>
                <w:bCs/>
                <w:color w:val="000000"/>
              </w:rPr>
              <w:lastRenderedPageBreak/>
              <w:t>REQUISITOS NO FUNCIONALES</w:t>
            </w:r>
          </w:p>
        </w:tc>
        <w:tc>
          <w:tcPr>
            <w:tcW w:w="2853" w:type="dxa"/>
            <w:gridSpan w:val="2"/>
            <w:tcBorders>
              <w:top w:val="single" w:sz="8" w:space="0" w:color="000000"/>
              <w:left w:val="nil"/>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rPr>
            </w:pPr>
            <w:r>
              <w:rPr>
                <w:rFonts w:ascii="Arial" w:hAnsi="Arial" w:cs="Arial"/>
                <w:b/>
                <w:bCs/>
                <w:color w:val="000000"/>
              </w:rPr>
              <w:t>REQUISITOS DEL SISTEMA</w:t>
            </w:r>
          </w:p>
        </w:tc>
      </w:tr>
      <w:tr w:rsidR="00B01E06" w:rsidTr="00B01E06">
        <w:trPr>
          <w:trHeight w:val="645"/>
        </w:trPr>
        <w:tc>
          <w:tcPr>
            <w:tcW w:w="1156" w:type="dxa"/>
            <w:tcBorders>
              <w:top w:val="single" w:sz="8" w:space="0" w:color="CCCCCC"/>
              <w:left w:val="single" w:sz="8" w:space="0" w:color="000000"/>
              <w:bottom w:val="single" w:sz="8" w:space="0" w:color="000000"/>
              <w:right w:val="single" w:sz="8" w:space="0" w:color="000000"/>
            </w:tcBorders>
            <w:shd w:val="clear" w:color="000000" w:fill="FFFFFF"/>
            <w:hideMark/>
          </w:tcPr>
          <w:p w:rsidR="00B01E06" w:rsidRDefault="00B01E06">
            <w:pPr>
              <w:jc w:val="center"/>
              <w:rPr>
                <w:rFonts w:ascii="Arial" w:hAnsi="Arial" w:cs="Arial"/>
                <w:b/>
                <w:bCs/>
                <w:color w:val="000000"/>
              </w:rPr>
            </w:pPr>
            <w:r>
              <w:rPr>
                <w:rFonts w:ascii="Arial" w:hAnsi="Arial" w:cs="Arial"/>
                <w:b/>
                <w:bCs/>
                <w:color w:val="000000"/>
              </w:rPr>
              <w:t>NRO.</w:t>
            </w:r>
          </w:p>
        </w:tc>
        <w:tc>
          <w:tcPr>
            <w:tcW w:w="2585"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rPr>
            </w:pPr>
            <w:r>
              <w:rPr>
                <w:rFonts w:ascii="Arial" w:hAnsi="Arial" w:cs="Arial"/>
                <w:b/>
                <w:bCs/>
                <w:color w:val="000000"/>
              </w:rPr>
              <w:t>DESCRIPCIÓN</w:t>
            </w:r>
          </w:p>
        </w:tc>
        <w:tc>
          <w:tcPr>
            <w:tcW w:w="1766"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rPr>
            </w:pPr>
            <w:r>
              <w:rPr>
                <w:rFonts w:ascii="Arial" w:hAnsi="Arial" w:cs="Arial"/>
                <w:b/>
                <w:bCs/>
                <w:color w:val="000000"/>
              </w:rPr>
              <w:t>ATRIBUTO</w:t>
            </w:r>
          </w:p>
        </w:tc>
        <w:tc>
          <w:tcPr>
            <w:tcW w:w="1156"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rPr>
            </w:pPr>
            <w:r>
              <w:rPr>
                <w:rFonts w:ascii="Arial" w:hAnsi="Arial" w:cs="Arial"/>
                <w:b/>
                <w:bCs/>
                <w:color w:val="000000"/>
              </w:rPr>
              <w:t>NRO.</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rPr>
            </w:pPr>
            <w:r>
              <w:rPr>
                <w:rFonts w:ascii="Arial" w:hAnsi="Arial" w:cs="Arial"/>
                <w:b/>
                <w:bCs/>
                <w:color w:val="000000"/>
              </w:rPr>
              <w:t>DESCRIPCIÓN</w:t>
            </w:r>
          </w:p>
        </w:tc>
      </w:tr>
      <w:tr w:rsidR="00B01E06" w:rsidTr="00B01E06">
        <w:trPr>
          <w:trHeight w:val="1170"/>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1.0</w:t>
            </w:r>
          </w:p>
        </w:tc>
        <w:tc>
          <w:tcPr>
            <w:tcW w:w="2585"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153E7D">
            <w:pPr>
              <w:rPr>
                <w:rFonts w:ascii="Arial" w:hAnsi="Arial" w:cs="Arial"/>
                <w:color w:val="000000"/>
                <w:sz w:val="20"/>
                <w:szCs w:val="20"/>
              </w:rPr>
            </w:pPr>
            <w:r>
              <w:rPr>
                <w:rFonts w:ascii="Arial" w:hAnsi="Arial" w:cs="Arial"/>
                <w:color w:val="000000"/>
                <w:sz w:val="20"/>
                <w:szCs w:val="20"/>
              </w:rPr>
              <w:t>La velocidad de navegació</w:t>
            </w:r>
            <w:r w:rsidR="00B01E06">
              <w:rPr>
                <w:rFonts w:ascii="Arial" w:hAnsi="Arial" w:cs="Arial"/>
                <w:color w:val="000000"/>
                <w:sz w:val="20"/>
                <w:szCs w:val="20"/>
              </w:rPr>
              <w:t>n del i</w:t>
            </w:r>
            <w:r>
              <w:rPr>
                <w:rFonts w:ascii="Arial" w:hAnsi="Arial" w:cs="Arial"/>
                <w:color w:val="000000"/>
                <w:sz w:val="20"/>
                <w:szCs w:val="20"/>
              </w:rPr>
              <w:t>nternet debe ser superior a 4 MB</w:t>
            </w:r>
            <w:r w:rsidR="00B01E06">
              <w:rPr>
                <w:rFonts w:ascii="Arial" w:hAnsi="Arial" w:cs="Arial"/>
                <w:color w:val="000000"/>
                <w:sz w:val="20"/>
                <w:szCs w:val="20"/>
              </w:rPr>
              <w:t xml:space="preserve"> para tener un buen funcionamiento del sistema.</w:t>
            </w:r>
          </w:p>
        </w:tc>
        <w:tc>
          <w:tcPr>
            <w:tcW w:w="1766" w:type="dxa"/>
            <w:vMerge w:val="restart"/>
            <w:tcBorders>
              <w:top w:val="nil"/>
              <w:left w:val="single" w:sz="8" w:space="0" w:color="000000"/>
              <w:bottom w:val="single" w:sz="8" w:space="0" w:color="000000"/>
              <w:right w:val="single" w:sz="8" w:space="0" w:color="000000"/>
            </w:tcBorders>
            <w:shd w:val="clear" w:color="000000" w:fill="FFFFFF"/>
            <w:vAlign w:val="center"/>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RENDIMIENTO</w:t>
            </w:r>
          </w:p>
        </w:tc>
        <w:tc>
          <w:tcPr>
            <w:tcW w:w="1156"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1.0</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b/>
                <w:bCs/>
                <w:color w:val="000000"/>
                <w:sz w:val="20"/>
                <w:szCs w:val="20"/>
              </w:rPr>
            </w:pPr>
            <w:r>
              <w:rPr>
                <w:rFonts w:ascii="Arial" w:hAnsi="Arial" w:cs="Arial"/>
                <w:b/>
                <w:bCs/>
                <w:color w:val="000000"/>
                <w:sz w:val="20"/>
                <w:szCs w:val="20"/>
              </w:rPr>
              <w:t>El sistema operativo:</w:t>
            </w:r>
            <w:r>
              <w:rPr>
                <w:rFonts w:ascii="Arial" w:hAnsi="Arial" w:cs="Arial"/>
                <w:color w:val="000000"/>
                <w:sz w:val="20"/>
                <w:szCs w:val="20"/>
              </w:rPr>
              <w:t xml:space="preserve"> windows-7,8,8.1,10 </w:t>
            </w:r>
          </w:p>
        </w:tc>
      </w:tr>
      <w:tr w:rsidR="00B01E06" w:rsidTr="00153E7D">
        <w:trPr>
          <w:trHeight w:val="1965"/>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1.1</w:t>
            </w:r>
          </w:p>
        </w:tc>
        <w:tc>
          <w:tcPr>
            <w:tcW w:w="2585"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brindará agilidad a la hora del administrador realizar cada una de las tareas, donde los distintos movimientos tendrán una latencia de 3 segundos como máximo.</w:t>
            </w:r>
          </w:p>
        </w:tc>
        <w:tc>
          <w:tcPr>
            <w:tcW w:w="1766" w:type="dxa"/>
            <w:vMerge/>
            <w:tcBorders>
              <w:top w:val="nil"/>
              <w:left w:val="single" w:sz="8" w:space="0" w:color="000000"/>
              <w:bottom w:val="single" w:sz="4" w:space="0" w:color="auto"/>
              <w:right w:val="single" w:sz="8" w:space="0" w:color="000000"/>
            </w:tcBorders>
            <w:vAlign w:val="center"/>
            <w:hideMark/>
          </w:tcPr>
          <w:p w:rsidR="00B01E06" w:rsidRDefault="00B01E06">
            <w:pPr>
              <w:rPr>
                <w:rFonts w:ascii="Arial" w:hAnsi="Arial" w:cs="Arial"/>
                <w:b/>
                <w:bCs/>
                <w:color w:val="000000"/>
                <w:sz w:val="20"/>
                <w:szCs w:val="20"/>
              </w:rPr>
            </w:pPr>
          </w:p>
        </w:tc>
        <w:tc>
          <w:tcPr>
            <w:tcW w:w="1156"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1.1</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Memoria RAM: 6 GB o superior</w:t>
            </w:r>
          </w:p>
        </w:tc>
      </w:tr>
      <w:tr w:rsidR="00B01E06" w:rsidTr="00153E7D">
        <w:trPr>
          <w:trHeight w:val="1605"/>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1.2</w:t>
            </w:r>
          </w:p>
        </w:tc>
        <w:tc>
          <w:tcPr>
            <w:tcW w:w="2585" w:type="dxa"/>
            <w:tcBorders>
              <w:top w:val="single" w:sz="8" w:space="0" w:color="CCCCCC"/>
              <w:left w:val="single" w:sz="8" w:space="0" w:color="CCCCCC"/>
              <w:bottom w:val="single" w:sz="8" w:space="0" w:color="000000"/>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contará con el mecanismo de identificac</w:t>
            </w:r>
            <w:r w:rsidR="00153E7D">
              <w:rPr>
                <w:rFonts w:ascii="Arial" w:hAnsi="Arial" w:cs="Arial"/>
                <w:color w:val="000000"/>
                <w:sz w:val="20"/>
                <w:szCs w:val="20"/>
              </w:rPr>
              <w:t>ión de los usuarios en la ejecuc</w:t>
            </w:r>
            <w:r>
              <w:rPr>
                <w:rFonts w:ascii="Arial" w:hAnsi="Arial" w:cs="Arial"/>
                <w:color w:val="000000"/>
                <w:sz w:val="20"/>
                <w:szCs w:val="20"/>
              </w:rPr>
              <w:t>ión de las actividades que realice cada usuario.</w:t>
            </w:r>
          </w:p>
        </w:tc>
        <w:tc>
          <w:tcPr>
            <w:tcW w:w="1766"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SEGURIDAD</w:t>
            </w:r>
          </w:p>
        </w:tc>
        <w:tc>
          <w:tcPr>
            <w:tcW w:w="1156" w:type="dxa"/>
            <w:tcBorders>
              <w:top w:val="single" w:sz="8" w:space="0" w:color="CCCCCC"/>
              <w:left w:val="single" w:sz="4" w:space="0" w:color="auto"/>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1.2</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b/>
                <w:bCs/>
                <w:color w:val="000000"/>
                <w:sz w:val="20"/>
                <w:szCs w:val="20"/>
              </w:rPr>
            </w:pPr>
            <w:r>
              <w:rPr>
                <w:rFonts w:ascii="Arial" w:hAnsi="Arial" w:cs="Arial"/>
                <w:b/>
                <w:bCs/>
                <w:color w:val="000000"/>
                <w:sz w:val="20"/>
                <w:szCs w:val="20"/>
              </w:rPr>
              <w:t>Disco duro:</w:t>
            </w:r>
            <w:r>
              <w:rPr>
                <w:rFonts w:ascii="Arial" w:hAnsi="Arial" w:cs="Arial"/>
                <w:color w:val="000000"/>
                <w:sz w:val="20"/>
                <w:szCs w:val="20"/>
              </w:rPr>
              <w:t xml:space="preserve"> 1 TB o superior</w:t>
            </w:r>
          </w:p>
        </w:tc>
      </w:tr>
      <w:tr w:rsidR="00B01E06" w:rsidTr="00153E7D">
        <w:trPr>
          <w:trHeight w:val="1110"/>
        </w:trPr>
        <w:tc>
          <w:tcPr>
            <w:tcW w:w="1156" w:type="dxa"/>
            <w:tcBorders>
              <w:top w:val="single" w:sz="8" w:space="0" w:color="CCCCCC"/>
              <w:left w:val="single" w:sz="8" w:space="0" w:color="000000"/>
              <w:bottom w:val="single" w:sz="4" w:space="0" w:color="auto"/>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1.3</w:t>
            </w:r>
          </w:p>
        </w:tc>
        <w:tc>
          <w:tcPr>
            <w:tcW w:w="2585" w:type="dxa"/>
            <w:tcBorders>
              <w:top w:val="single" w:sz="8" w:space="0" w:color="CCCCCC"/>
              <w:left w:val="single" w:sz="8" w:space="0" w:color="CCCCCC"/>
              <w:bottom w:val="single" w:sz="4" w:space="0" w:color="auto"/>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deberá contar con un usuario y contraseña para operar cada uno de sus módulos.</w:t>
            </w:r>
          </w:p>
        </w:tc>
        <w:tc>
          <w:tcPr>
            <w:tcW w:w="1766" w:type="dxa"/>
            <w:vMerge/>
            <w:tcBorders>
              <w:top w:val="single" w:sz="8" w:space="0" w:color="CCCCCC"/>
              <w:left w:val="single" w:sz="4" w:space="0" w:color="auto"/>
              <w:bottom w:val="single" w:sz="4" w:space="0" w:color="auto"/>
              <w:right w:val="single" w:sz="4" w:space="0" w:color="auto"/>
            </w:tcBorders>
            <w:vAlign w:val="center"/>
            <w:hideMark/>
          </w:tcPr>
          <w:p w:rsidR="00B01E06" w:rsidRDefault="00B01E06">
            <w:pPr>
              <w:rPr>
                <w:rFonts w:ascii="Arial" w:hAnsi="Arial" w:cs="Arial"/>
                <w:b/>
                <w:bCs/>
                <w:color w:val="000000"/>
                <w:sz w:val="20"/>
                <w:szCs w:val="20"/>
              </w:rPr>
            </w:pPr>
          </w:p>
        </w:tc>
        <w:tc>
          <w:tcPr>
            <w:tcW w:w="1156" w:type="dxa"/>
            <w:tcBorders>
              <w:top w:val="single" w:sz="8" w:space="0" w:color="CCCCCC"/>
              <w:left w:val="single" w:sz="4" w:space="0" w:color="auto"/>
              <w:bottom w:val="single" w:sz="4" w:space="0" w:color="auto"/>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1.3</w:t>
            </w:r>
          </w:p>
        </w:tc>
        <w:tc>
          <w:tcPr>
            <w:tcW w:w="1697" w:type="dxa"/>
            <w:tcBorders>
              <w:top w:val="single" w:sz="8" w:space="0" w:color="CCCCCC"/>
              <w:left w:val="single" w:sz="8" w:space="0" w:color="CCCCCC"/>
              <w:bottom w:val="single" w:sz="4" w:space="0" w:color="auto"/>
              <w:right w:val="single" w:sz="8" w:space="0" w:color="000000"/>
            </w:tcBorders>
            <w:shd w:val="clear" w:color="000000" w:fill="FFFFFF"/>
            <w:hideMark/>
          </w:tcPr>
          <w:p w:rsidR="00B01E06" w:rsidRDefault="00B01E06">
            <w:pPr>
              <w:rPr>
                <w:rFonts w:ascii="Arial" w:hAnsi="Arial" w:cs="Arial"/>
                <w:b/>
                <w:bCs/>
                <w:color w:val="000000"/>
                <w:sz w:val="20"/>
                <w:szCs w:val="20"/>
              </w:rPr>
            </w:pPr>
            <w:r>
              <w:rPr>
                <w:rFonts w:ascii="Arial" w:hAnsi="Arial" w:cs="Arial"/>
                <w:b/>
                <w:bCs/>
                <w:color w:val="000000"/>
                <w:sz w:val="20"/>
                <w:szCs w:val="20"/>
              </w:rPr>
              <w:t xml:space="preserve">Procesador: </w:t>
            </w:r>
            <w:r>
              <w:rPr>
                <w:rFonts w:ascii="Arial" w:hAnsi="Arial" w:cs="Arial"/>
                <w:color w:val="000000"/>
                <w:sz w:val="20"/>
                <w:szCs w:val="20"/>
              </w:rPr>
              <w:t xml:space="preserve">Intel </w:t>
            </w:r>
            <w:proofErr w:type="spellStart"/>
            <w:r>
              <w:rPr>
                <w:rFonts w:ascii="Arial" w:hAnsi="Arial" w:cs="Arial"/>
                <w:color w:val="000000"/>
                <w:sz w:val="20"/>
                <w:szCs w:val="20"/>
              </w:rPr>
              <w:t>core</w:t>
            </w:r>
            <w:proofErr w:type="spellEnd"/>
            <w:r>
              <w:rPr>
                <w:rFonts w:ascii="Arial" w:hAnsi="Arial" w:cs="Arial"/>
                <w:color w:val="000000"/>
                <w:sz w:val="20"/>
                <w:szCs w:val="20"/>
              </w:rPr>
              <w:t xml:space="preserve"> i5 o superior</w:t>
            </w:r>
          </w:p>
        </w:tc>
      </w:tr>
      <w:tr w:rsidR="00153E7D" w:rsidTr="00153E7D">
        <w:trPr>
          <w:trHeight w:val="2280"/>
        </w:trPr>
        <w:tc>
          <w:tcPr>
            <w:tcW w:w="1156" w:type="dxa"/>
            <w:tcBorders>
              <w:top w:val="single" w:sz="4" w:space="0" w:color="auto"/>
              <w:left w:val="single" w:sz="4" w:space="0" w:color="auto"/>
              <w:bottom w:val="single" w:sz="4" w:space="0" w:color="auto"/>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1.4</w:t>
            </w:r>
          </w:p>
        </w:tc>
        <w:tc>
          <w:tcPr>
            <w:tcW w:w="2585" w:type="dxa"/>
            <w:tcBorders>
              <w:top w:val="single" w:sz="4" w:space="0" w:color="auto"/>
              <w:left w:val="single" w:sz="8" w:space="0" w:color="CCCCCC"/>
              <w:bottom w:val="single" w:sz="4" w:space="0" w:color="auto"/>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Las contraseñas, nombres de usuarios y demás datos de las personas que ingresan en</w:t>
            </w:r>
            <w:r w:rsidR="00153E7D">
              <w:rPr>
                <w:rFonts w:ascii="Arial" w:hAnsi="Arial" w:cs="Arial"/>
                <w:color w:val="000000"/>
                <w:sz w:val="20"/>
                <w:szCs w:val="20"/>
              </w:rPr>
              <w:t xml:space="preserve"> </w:t>
            </w:r>
            <w:r>
              <w:rPr>
                <w:rFonts w:ascii="Arial" w:hAnsi="Arial" w:cs="Arial"/>
                <w:color w:val="000000"/>
                <w:sz w:val="20"/>
                <w:szCs w:val="20"/>
              </w:rPr>
              <w:t xml:space="preserve">el sistema deben ser </w:t>
            </w:r>
            <w:proofErr w:type="gramStart"/>
            <w:r>
              <w:rPr>
                <w:rFonts w:ascii="Arial" w:hAnsi="Arial" w:cs="Arial"/>
                <w:color w:val="000000"/>
                <w:sz w:val="20"/>
                <w:szCs w:val="20"/>
              </w:rPr>
              <w:t>protegidos</w:t>
            </w:r>
            <w:proofErr w:type="gramEnd"/>
            <w:r>
              <w:rPr>
                <w:rFonts w:ascii="Arial" w:hAnsi="Arial" w:cs="Arial"/>
                <w:color w:val="000000"/>
                <w:sz w:val="20"/>
                <w:szCs w:val="20"/>
              </w:rPr>
              <w:t xml:space="preserve"> y reservados por</w:t>
            </w:r>
            <w:r w:rsidR="00153E7D">
              <w:rPr>
                <w:rFonts w:ascii="Arial" w:hAnsi="Arial" w:cs="Arial"/>
                <w:color w:val="000000"/>
                <w:sz w:val="20"/>
                <w:szCs w:val="20"/>
              </w:rPr>
              <w:t xml:space="preserve"> </w:t>
            </w:r>
            <w:r>
              <w:rPr>
                <w:rFonts w:ascii="Arial" w:hAnsi="Arial" w:cs="Arial"/>
                <w:color w:val="000000"/>
                <w:sz w:val="20"/>
                <w:szCs w:val="20"/>
              </w:rPr>
              <w:t>el administrador</w:t>
            </w:r>
            <w:r w:rsidR="00153E7D">
              <w:rPr>
                <w:rFonts w:ascii="Arial" w:hAnsi="Arial" w:cs="Arial"/>
                <w:color w:val="000000"/>
                <w:sz w:val="20"/>
                <w:szCs w:val="20"/>
              </w:rPr>
              <w:t xml:space="preserve"> </w:t>
            </w:r>
            <w:r>
              <w:rPr>
                <w:rFonts w:ascii="Arial" w:hAnsi="Arial" w:cs="Arial"/>
                <w:color w:val="000000"/>
                <w:sz w:val="20"/>
                <w:szCs w:val="20"/>
              </w:rPr>
              <w:t>de acuerdo a las normas estandarizadas de privacidad.</w:t>
            </w:r>
          </w:p>
        </w:tc>
        <w:tc>
          <w:tcPr>
            <w:tcW w:w="1766" w:type="dxa"/>
            <w:vMerge/>
            <w:tcBorders>
              <w:top w:val="single" w:sz="4" w:space="0" w:color="auto"/>
              <w:left w:val="single" w:sz="4" w:space="0" w:color="auto"/>
              <w:bottom w:val="single" w:sz="4" w:space="0" w:color="auto"/>
              <w:right w:val="single" w:sz="4" w:space="0" w:color="auto"/>
            </w:tcBorders>
            <w:vAlign w:val="center"/>
            <w:hideMark/>
          </w:tcPr>
          <w:p w:rsidR="00B01E06" w:rsidRDefault="00B01E06">
            <w:pPr>
              <w:rPr>
                <w:rFonts w:ascii="Arial" w:hAnsi="Arial" w:cs="Arial"/>
                <w:b/>
                <w:bCs/>
                <w:color w:val="000000"/>
                <w:sz w:val="20"/>
                <w:szCs w:val="20"/>
              </w:rPr>
            </w:pPr>
          </w:p>
        </w:tc>
        <w:tc>
          <w:tcPr>
            <w:tcW w:w="1156" w:type="dxa"/>
            <w:tcBorders>
              <w:top w:val="single" w:sz="4" w:space="0" w:color="auto"/>
              <w:left w:val="single" w:sz="4" w:space="0" w:color="auto"/>
              <w:bottom w:val="single" w:sz="4" w:space="0" w:color="auto"/>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1.4</w:t>
            </w:r>
          </w:p>
        </w:tc>
        <w:tc>
          <w:tcPr>
            <w:tcW w:w="1697" w:type="dxa"/>
            <w:tcBorders>
              <w:top w:val="single" w:sz="4" w:space="0" w:color="auto"/>
              <w:left w:val="single" w:sz="8" w:space="0" w:color="CCCCCC"/>
              <w:bottom w:val="single" w:sz="4" w:space="0" w:color="auto"/>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Mouse</w:t>
            </w:r>
          </w:p>
        </w:tc>
      </w:tr>
      <w:tr w:rsidR="00153E7D" w:rsidTr="00153E7D">
        <w:trPr>
          <w:trHeight w:val="1620"/>
        </w:trPr>
        <w:tc>
          <w:tcPr>
            <w:tcW w:w="1156" w:type="dxa"/>
            <w:tcBorders>
              <w:top w:val="single" w:sz="4" w:space="0" w:color="auto"/>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lastRenderedPageBreak/>
              <w:t>RNF 1.5</w:t>
            </w:r>
          </w:p>
        </w:tc>
        <w:tc>
          <w:tcPr>
            <w:tcW w:w="2585" w:type="dxa"/>
            <w:tcBorders>
              <w:top w:val="single" w:sz="4" w:space="0" w:color="auto"/>
              <w:left w:val="single" w:sz="8" w:space="0" w:color="CCCCCC"/>
              <w:bottom w:val="single" w:sz="8" w:space="0" w:color="000000"/>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ha de garantizar un control eficiente y trasparente de la información de los distintos módulos de acuerdo a los roles asignados a los usuarios.</w:t>
            </w:r>
          </w:p>
        </w:tc>
        <w:tc>
          <w:tcPr>
            <w:tcW w:w="1766"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FIABILIDAD</w:t>
            </w:r>
          </w:p>
        </w:tc>
        <w:tc>
          <w:tcPr>
            <w:tcW w:w="1156" w:type="dxa"/>
            <w:tcBorders>
              <w:top w:val="single" w:sz="4" w:space="0" w:color="auto"/>
              <w:left w:val="single" w:sz="4" w:space="0" w:color="auto"/>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1.5</w:t>
            </w:r>
          </w:p>
        </w:tc>
        <w:tc>
          <w:tcPr>
            <w:tcW w:w="1697" w:type="dxa"/>
            <w:tcBorders>
              <w:top w:val="single" w:sz="4" w:space="0" w:color="auto"/>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Impresora</w:t>
            </w:r>
          </w:p>
        </w:tc>
      </w:tr>
      <w:tr w:rsidR="00153E7D" w:rsidTr="00153E7D">
        <w:trPr>
          <w:trHeight w:val="1095"/>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1.6</w:t>
            </w:r>
          </w:p>
        </w:tc>
        <w:tc>
          <w:tcPr>
            <w:tcW w:w="2585" w:type="dxa"/>
            <w:tcBorders>
              <w:top w:val="single" w:sz="8" w:space="0" w:color="CCCCCC"/>
              <w:left w:val="single" w:sz="8" w:space="0" w:color="CCCCCC"/>
              <w:bottom w:val="single" w:sz="8" w:space="0" w:color="000000"/>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ha de realizar las distintas operaciones con precisión y de forma correcta.</w:t>
            </w:r>
          </w:p>
        </w:tc>
        <w:tc>
          <w:tcPr>
            <w:tcW w:w="1766" w:type="dxa"/>
            <w:vMerge/>
            <w:tcBorders>
              <w:top w:val="single" w:sz="4" w:space="0" w:color="auto"/>
              <w:left w:val="single" w:sz="4" w:space="0" w:color="auto"/>
              <w:bottom w:val="single" w:sz="4" w:space="0" w:color="auto"/>
              <w:right w:val="single" w:sz="4" w:space="0" w:color="auto"/>
            </w:tcBorders>
            <w:vAlign w:val="center"/>
            <w:hideMark/>
          </w:tcPr>
          <w:p w:rsidR="00B01E06" w:rsidRDefault="00B01E06">
            <w:pPr>
              <w:rPr>
                <w:rFonts w:ascii="Arial" w:hAnsi="Arial" w:cs="Arial"/>
                <w:b/>
                <w:bCs/>
                <w:color w:val="000000"/>
                <w:sz w:val="20"/>
                <w:szCs w:val="20"/>
              </w:rPr>
            </w:pPr>
          </w:p>
        </w:tc>
        <w:tc>
          <w:tcPr>
            <w:tcW w:w="1156" w:type="dxa"/>
            <w:tcBorders>
              <w:top w:val="single" w:sz="8" w:space="0" w:color="CCCCCC"/>
              <w:left w:val="single" w:sz="4" w:space="0" w:color="auto"/>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1.6</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Conexión a internet</w:t>
            </w:r>
          </w:p>
        </w:tc>
      </w:tr>
      <w:tr w:rsidR="00153E7D" w:rsidTr="00153E7D">
        <w:trPr>
          <w:trHeight w:val="840"/>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1.8</w:t>
            </w:r>
          </w:p>
        </w:tc>
        <w:tc>
          <w:tcPr>
            <w:tcW w:w="2585" w:type="dxa"/>
            <w:tcBorders>
              <w:top w:val="single" w:sz="8" w:space="0" w:color="CCCCCC"/>
              <w:left w:val="single" w:sz="8" w:space="0" w:color="CCCCCC"/>
              <w:bottom w:val="single" w:sz="8" w:space="0" w:color="000000"/>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Al sistema se le deberá realizar un mantenimiento cada 6 meses.</w:t>
            </w:r>
          </w:p>
        </w:tc>
        <w:tc>
          <w:tcPr>
            <w:tcW w:w="1766" w:type="dxa"/>
            <w:vMerge w:val="restart"/>
            <w:tcBorders>
              <w:top w:val="single" w:sz="4" w:space="0" w:color="auto"/>
              <w:left w:val="single" w:sz="4" w:space="0" w:color="auto"/>
              <w:bottom w:val="single" w:sz="4" w:space="0" w:color="auto"/>
              <w:right w:val="single" w:sz="4" w:space="0" w:color="auto"/>
            </w:tcBorders>
            <w:shd w:val="clear" w:color="000000" w:fill="FFFFFF"/>
            <w:vAlign w:val="bottom"/>
            <w:hideMark/>
          </w:tcPr>
          <w:p w:rsidR="00B01E06" w:rsidRDefault="00B01E06">
            <w:pPr>
              <w:rPr>
                <w:rFonts w:ascii="Arial" w:hAnsi="Arial" w:cs="Arial"/>
                <w:color w:val="000000"/>
                <w:sz w:val="20"/>
                <w:szCs w:val="20"/>
              </w:rPr>
            </w:pPr>
            <w:r>
              <w:rPr>
                <w:rFonts w:ascii="Arial" w:hAnsi="Arial" w:cs="Arial"/>
                <w:color w:val="000000"/>
                <w:sz w:val="20"/>
                <w:szCs w:val="20"/>
              </w:rPr>
              <w:t> </w:t>
            </w:r>
          </w:p>
        </w:tc>
        <w:tc>
          <w:tcPr>
            <w:tcW w:w="1156" w:type="dxa"/>
            <w:tcBorders>
              <w:top w:val="single" w:sz="8" w:space="0" w:color="CCCCCC"/>
              <w:left w:val="single" w:sz="4" w:space="0" w:color="auto"/>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1.8</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equipo preferiblemente debe tener puertos para memorias USB</w:t>
            </w:r>
          </w:p>
        </w:tc>
      </w:tr>
      <w:tr w:rsidR="00153E7D" w:rsidTr="00153E7D">
        <w:trPr>
          <w:trHeight w:val="1365"/>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1.9</w:t>
            </w:r>
          </w:p>
        </w:tc>
        <w:tc>
          <w:tcPr>
            <w:tcW w:w="2585" w:type="dxa"/>
            <w:tcBorders>
              <w:top w:val="single" w:sz="8" w:space="0" w:color="CCCCCC"/>
              <w:left w:val="single" w:sz="8" w:space="0" w:color="CCCCCC"/>
              <w:bottom w:val="single" w:sz="8" w:space="0" w:color="000000"/>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será web y puede ser adaptado a futuro a otros lenguajes de programación y a otros motores de base de datos.</w:t>
            </w:r>
          </w:p>
        </w:tc>
        <w:tc>
          <w:tcPr>
            <w:tcW w:w="1766" w:type="dxa"/>
            <w:vMerge/>
            <w:tcBorders>
              <w:top w:val="single" w:sz="4" w:space="0" w:color="auto"/>
              <w:left w:val="single" w:sz="4" w:space="0" w:color="auto"/>
              <w:bottom w:val="single" w:sz="4" w:space="0" w:color="auto"/>
              <w:right w:val="single" w:sz="4" w:space="0" w:color="auto"/>
            </w:tcBorders>
            <w:vAlign w:val="center"/>
            <w:hideMark/>
          </w:tcPr>
          <w:p w:rsidR="00B01E06" w:rsidRDefault="00B01E06">
            <w:pPr>
              <w:rPr>
                <w:rFonts w:ascii="Arial" w:hAnsi="Arial" w:cs="Arial"/>
                <w:color w:val="000000"/>
                <w:sz w:val="20"/>
                <w:szCs w:val="20"/>
              </w:rPr>
            </w:pPr>
          </w:p>
        </w:tc>
        <w:tc>
          <w:tcPr>
            <w:tcW w:w="1156" w:type="dxa"/>
            <w:tcBorders>
              <w:top w:val="single" w:sz="8" w:space="0" w:color="CCCCCC"/>
              <w:left w:val="single" w:sz="4" w:space="0" w:color="auto"/>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1.9</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b/>
                <w:bCs/>
                <w:color w:val="000000"/>
                <w:sz w:val="20"/>
                <w:szCs w:val="20"/>
              </w:rPr>
            </w:pPr>
            <w:r>
              <w:rPr>
                <w:rFonts w:ascii="Arial" w:hAnsi="Arial" w:cs="Arial"/>
                <w:b/>
                <w:bCs/>
                <w:color w:val="000000"/>
                <w:sz w:val="20"/>
                <w:szCs w:val="20"/>
              </w:rPr>
              <w:t>Unidad:</w:t>
            </w:r>
            <w:r>
              <w:rPr>
                <w:rFonts w:ascii="Arial" w:hAnsi="Arial" w:cs="Arial"/>
                <w:color w:val="000000"/>
                <w:sz w:val="20"/>
                <w:szCs w:val="20"/>
              </w:rPr>
              <w:t xml:space="preserve"> CD/DVD</w:t>
            </w:r>
          </w:p>
        </w:tc>
      </w:tr>
      <w:tr w:rsidR="00153E7D" w:rsidTr="00153E7D">
        <w:trPr>
          <w:trHeight w:val="1425"/>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1.10</w:t>
            </w:r>
          </w:p>
        </w:tc>
        <w:tc>
          <w:tcPr>
            <w:tcW w:w="2585" w:type="dxa"/>
            <w:tcBorders>
              <w:top w:val="single" w:sz="8" w:space="0" w:color="CCCCCC"/>
              <w:left w:val="single" w:sz="8" w:space="0" w:color="CCCCCC"/>
              <w:bottom w:val="single" w:sz="8" w:space="0" w:color="000000"/>
              <w:right w:val="single" w:sz="4" w:space="0" w:color="auto"/>
            </w:tcBorders>
            <w:shd w:val="clear" w:color="000000" w:fill="FFFFFF"/>
            <w:hideMark/>
          </w:tcPr>
          <w:p w:rsidR="00B01E06" w:rsidRDefault="00B01E06" w:rsidP="00B01E06">
            <w:pPr>
              <w:rPr>
                <w:rFonts w:ascii="Arial" w:hAnsi="Arial" w:cs="Arial"/>
                <w:color w:val="000000"/>
                <w:sz w:val="20"/>
                <w:szCs w:val="20"/>
              </w:rPr>
            </w:pPr>
            <w:r>
              <w:rPr>
                <w:rFonts w:ascii="Arial" w:hAnsi="Arial" w:cs="Arial"/>
                <w:color w:val="000000"/>
                <w:sz w:val="20"/>
                <w:szCs w:val="20"/>
              </w:rPr>
              <w:t xml:space="preserve">El sistema ha </w:t>
            </w:r>
            <w:r w:rsidR="00B5319F">
              <w:rPr>
                <w:rFonts w:ascii="Arial" w:hAnsi="Arial" w:cs="Arial"/>
                <w:color w:val="000000"/>
                <w:sz w:val="20"/>
                <w:szCs w:val="20"/>
              </w:rPr>
              <w:t>de implementar una plataforma ex</w:t>
            </w:r>
            <w:r>
              <w:rPr>
                <w:rFonts w:ascii="Arial" w:hAnsi="Arial" w:cs="Arial"/>
                <w:color w:val="000000"/>
                <w:sz w:val="20"/>
                <w:szCs w:val="20"/>
              </w:rPr>
              <w:t xml:space="preserve">tranet para un mejor manejo por parte del Centro de Sistemas de Antioquia </w:t>
            </w:r>
          </w:p>
        </w:tc>
        <w:tc>
          <w:tcPr>
            <w:tcW w:w="1766" w:type="dxa"/>
            <w:vMerge/>
            <w:tcBorders>
              <w:top w:val="single" w:sz="4" w:space="0" w:color="auto"/>
              <w:left w:val="single" w:sz="4" w:space="0" w:color="auto"/>
              <w:bottom w:val="single" w:sz="4" w:space="0" w:color="auto"/>
              <w:right w:val="single" w:sz="4" w:space="0" w:color="auto"/>
            </w:tcBorders>
            <w:vAlign w:val="center"/>
            <w:hideMark/>
          </w:tcPr>
          <w:p w:rsidR="00B01E06" w:rsidRDefault="00B01E06">
            <w:pPr>
              <w:rPr>
                <w:rFonts w:ascii="Arial" w:hAnsi="Arial" w:cs="Arial"/>
                <w:color w:val="000000"/>
                <w:sz w:val="20"/>
                <w:szCs w:val="20"/>
              </w:rPr>
            </w:pPr>
          </w:p>
        </w:tc>
        <w:tc>
          <w:tcPr>
            <w:tcW w:w="1156" w:type="dxa"/>
            <w:tcBorders>
              <w:top w:val="single" w:sz="8" w:space="0" w:color="CCCCCC"/>
              <w:left w:val="single" w:sz="4" w:space="0" w:color="auto"/>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1.10</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b/>
                <w:bCs/>
                <w:color w:val="000000"/>
                <w:sz w:val="20"/>
                <w:szCs w:val="20"/>
              </w:rPr>
            </w:pPr>
            <w:r>
              <w:rPr>
                <w:rFonts w:ascii="Arial" w:hAnsi="Arial" w:cs="Arial"/>
                <w:b/>
                <w:bCs/>
                <w:color w:val="000000"/>
                <w:sz w:val="20"/>
                <w:szCs w:val="20"/>
              </w:rPr>
              <w:t xml:space="preserve">Servidor: </w:t>
            </w:r>
            <w:r>
              <w:rPr>
                <w:rFonts w:ascii="Arial" w:hAnsi="Arial" w:cs="Arial"/>
                <w:color w:val="000000"/>
                <w:sz w:val="20"/>
                <w:szCs w:val="20"/>
              </w:rPr>
              <w:t>Linux</w:t>
            </w:r>
          </w:p>
        </w:tc>
      </w:tr>
      <w:tr w:rsidR="00153E7D" w:rsidTr="00153E7D">
        <w:trPr>
          <w:trHeight w:val="855"/>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1.11</w:t>
            </w:r>
          </w:p>
        </w:tc>
        <w:tc>
          <w:tcPr>
            <w:tcW w:w="2585" w:type="dxa"/>
            <w:tcBorders>
              <w:top w:val="single" w:sz="8" w:space="0" w:color="CCCCCC"/>
              <w:left w:val="single" w:sz="8" w:space="0" w:color="CCCCCC"/>
              <w:bottom w:val="single" w:sz="8" w:space="0" w:color="000000"/>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podrá ser accedido a través de cualquier navegador.</w:t>
            </w:r>
          </w:p>
        </w:tc>
        <w:tc>
          <w:tcPr>
            <w:tcW w:w="1766"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PORTABILIDAD</w:t>
            </w:r>
          </w:p>
        </w:tc>
        <w:tc>
          <w:tcPr>
            <w:tcW w:w="1156" w:type="dxa"/>
            <w:tcBorders>
              <w:top w:val="single" w:sz="8" w:space="0" w:color="CCCCCC"/>
              <w:left w:val="single" w:sz="4" w:space="0" w:color="auto"/>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RS 1.11</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b/>
                <w:bCs/>
                <w:color w:val="000000"/>
                <w:sz w:val="20"/>
                <w:szCs w:val="20"/>
              </w:rPr>
            </w:pPr>
            <w:r>
              <w:rPr>
                <w:rFonts w:ascii="Arial" w:hAnsi="Arial" w:cs="Arial"/>
                <w:b/>
                <w:bCs/>
                <w:color w:val="000000"/>
                <w:sz w:val="20"/>
                <w:szCs w:val="20"/>
              </w:rPr>
              <w:t xml:space="preserve">Navegador: </w:t>
            </w:r>
            <w:r>
              <w:rPr>
                <w:rFonts w:ascii="Arial" w:hAnsi="Arial" w:cs="Arial"/>
                <w:color w:val="000000"/>
                <w:sz w:val="20"/>
                <w:szCs w:val="20"/>
              </w:rPr>
              <w:t xml:space="preserve">Mozilla, </w:t>
            </w:r>
            <w:proofErr w:type="spellStart"/>
            <w:r>
              <w:rPr>
                <w:rFonts w:ascii="Arial" w:hAnsi="Arial" w:cs="Arial"/>
                <w:color w:val="000000"/>
                <w:sz w:val="20"/>
                <w:szCs w:val="20"/>
              </w:rPr>
              <w:t>Chrome</w:t>
            </w:r>
            <w:proofErr w:type="spellEnd"/>
            <w:r>
              <w:rPr>
                <w:rFonts w:ascii="Arial" w:hAnsi="Arial" w:cs="Arial"/>
                <w:color w:val="000000"/>
                <w:sz w:val="20"/>
                <w:szCs w:val="20"/>
              </w:rPr>
              <w:t xml:space="preserve"> y Opera.</w:t>
            </w:r>
          </w:p>
        </w:tc>
      </w:tr>
      <w:tr w:rsidR="00B01E06" w:rsidTr="00153E7D">
        <w:trPr>
          <w:trHeight w:val="1185"/>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1.12</w:t>
            </w:r>
          </w:p>
        </w:tc>
        <w:tc>
          <w:tcPr>
            <w:tcW w:w="2585" w:type="dxa"/>
            <w:tcBorders>
              <w:top w:val="single" w:sz="8" w:space="0" w:color="CCCCCC"/>
              <w:left w:val="single" w:sz="8" w:space="0" w:color="CCCCCC"/>
              <w:bottom w:val="single" w:sz="8" w:space="0" w:color="000000"/>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podrá ser modificado y/o renovado en un futuro con nuevas funcionalidades.</w:t>
            </w:r>
          </w:p>
        </w:tc>
        <w:tc>
          <w:tcPr>
            <w:tcW w:w="1766" w:type="dxa"/>
            <w:vMerge/>
            <w:tcBorders>
              <w:top w:val="single" w:sz="8" w:space="0" w:color="CCCCCC"/>
              <w:left w:val="single" w:sz="4" w:space="0" w:color="auto"/>
              <w:bottom w:val="single" w:sz="4" w:space="0" w:color="auto"/>
              <w:right w:val="single" w:sz="4" w:space="0" w:color="auto"/>
            </w:tcBorders>
            <w:vAlign w:val="center"/>
            <w:hideMark/>
          </w:tcPr>
          <w:p w:rsidR="00B01E06" w:rsidRDefault="00B01E06">
            <w:pPr>
              <w:rPr>
                <w:rFonts w:ascii="Arial" w:hAnsi="Arial" w:cs="Arial"/>
                <w:b/>
                <w:bCs/>
                <w:color w:val="000000"/>
                <w:sz w:val="20"/>
                <w:szCs w:val="20"/>
              </w:rPr>
            </w:pPr>
          </w:p>
        </w:tc>
        <w:tc>
          <w:tcPr>
            <w:tcW w:w="1156" w:type="dxa"/>
            <w:tcBorders>
              <w:top w:val="single" w:sz="8" w:space="0" w:color="CCCCCC"/>
              <w:left w:val="single" w:sz="4" w:space="0" w:color="auto"/>
              <w:bottom w:val="single" w:sz="8" w:space="0" w:color="000000"/>
              <w:right w:val="single" w:sz="8" w:space="0" w:color="000000"/>
            </w:tcBorders>
            <w:shd w:val="clear" w:color="000000" w:fill="FFFFFF"/>
            <w:vAlign w:val="bottom"/>
            <w:hideMark/>
          </w:tcPr>
          <w:p w:rsidR="00B01E06" w:rsidRDefault="00B01E06">
            <w:pPr>
              <w:rPr>
                <w:rFonts w:ascii="Arial" w:hAnsi="Arial" w:cs="Arial"/>
                <w:color w:val="000000"/>
                <w:sz w:val="20"/>
                <w:szCs w:val="20"/>
              </w:rPr>
            </w:pPr>
            <w:r>
              <w:rPr>
                <w:rFonts w:ascii="Arial" w:hAnsi="Arial" w:cs="Arial"/>
                <w:color w:val="000000"/>
                <w:sz w:val="20"/>
                <w:szCs w:val="20"/>
              </w:rPr>
              <w:t> </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 </w:t>
            </w:r>
          </w:p>
        </w:tc>
      </w:tr>
      <w:tr w:rsidR="00B01E06" w:rsidTr="00153E7D">
        <w:trPr>
          <w:trHeight w:val="1740"/>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lastRenderedPageBreak/>
              <w:t>RNF 1.13</w:t>
            </w:r>
          </w:p>
        </w:tc>
        <w:tc>
          <w:tcPr>
            <w:tcW w:w="2585" w:type="dxa"/>
            <w:tcBorders>
              <w:top w:val="single" w:sz="8" w:space="0" w:color="CCCCCC"/>
              <w:left w:val="single" w:sz="8" w:space="0" w:color="CCCCCC"/>
              <w:bottom w:val="single" w:sz="8" w:space="0" w:color="000000"/>
              <w:right w:val="single" w:sz="4" w:space="0" w:color="auto"/>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debe ser fácil de instalar en cualquier equipo que cumpla con las condiciones de software y hardware exigidos para su correcto funcionamiento.</w:t>
            </w:r>
          </w:p>
        </w:tc>
        <w:tc>
          <w:tcPr>
            <w:tcW w:w="1766" w:type="dxa"/>
            <w:vMerge/>
            <w:tcBorders>
              <w:top w:val="single" w:sz="8" w:space="0" w:color="CCCCCC"/>
              <w:left w:val="single" w:sz="4" w:space="0" w:color="auto"/>
              <w:bottom w:val="single" w:sz="4" w:space="0" w:color="auto"/>
              <w:right w:val="single" w:sz="4" w:space="0" w:color="auto"/>
            </w:tcBorders>
            <w:vAlign w:val="center"/>
            <w:hideMark/>
          </w:tcPr>
          <w:p w:rsidR="00B01E06" w:rsidRDefault="00B01E06">
            <w:pPr>
              <w:rPr>
                <w:rFonts w:ascii="Arial" w:hAnsi="Arial" w:cs="Arial"/>
                <w:b/>
                <w:bCs/>
                <w:color w:val="000000"/>
                <w:sz w:val="20"/>
                <w:szCs w:val="20"/>
              </w:rPr>
            </w:pPr>
          </w:p>
        </w:tc>
        <w:tc>
          <w:tcPr>
            <w:tcW w:w="1156" w:type="dxa"/>
            <w:tcBorders>
              <w:top w:val="single" w:sz="8" w:space="0" w:color="CCCCCC"/>
              <w:left w:val="single" w:sz="4" w:space="0" w:color="auto"/>
              <w:bottom w:val="single" w:sz="8" w:space="0" w:color="000000"/>
              <w:right w:val="single" w:sz="8" w:space="0" w:color="000000"/>
            </w:tcBorders>
            <w:shd w:val="clear" w:color="000000" w:fill="FFFFFF"/>
            <w:vAlign w:val="bottom"/>
            <w:hideMark/>
          </w:tcPr>
          <w:p w:rsidR="00B01E06" w:rsidRDefault="00B01E06">
            <w:pPr>
              <w:rPr>
                <w:rFonts w:ascii="Arial" w:hAnsi="Arial" w:cs="Arial"/>
                <w:color w:val="000000"/>
                <w:sz w:val="20"/>
                <w:szCs w:val="20"/>
              </w:rPr>
            </w:pPr>
            <w:r>
              <w:rPr>
                <w:rFonts w:ascii="Arial" w:hAnsi="Arial" w:cs="Arial"/>
                <w:color w:val="000000"/>
                <w:sz w:val="20"/>
                <w:szCs w:val="20"/>
              </w:rPr>
              <w:t> </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 </w:t>
            </w:r>
          </w:p>
        </w:tc>
      </w:tr>
      <w:tr w:rsidR="00B01E06" w:rsidTr="00153E7D">
        <w:trPr>
          <w:trHeight w:val="2175"/>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1.14</w:t>
            </w:r>
          </w:p>
        </w:tc>
        <w:tc>
          <w:tcPr>
            <w:tcW w:w="2585"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debe presentar una interfaz amigable y adaptada a las necesidades del cliente, facilitando un manejo de cada uno de sus módulos y permitiendo un entendimiento claro de sus funciones.</w:t>
            </w:r>
          </w:p>
        </w:tc>
        <w:tc>
          <w:tcPr>
            <w:tcW w:w="1766" w:type="dxa"/>
            <w:tcBorders>
              <w:top w:val="single" w:sz="4" w:space="0" w:color="auto"/>
              <w:left w:val="single" w:sz="8" w:space="0" w:color="CCCCCC"/>
              <w:bottom w:val="single" w:sz="8" w:space="0" w:color="000000"/>
              <w:right w:val="single" w:sz="8" w:space="0" w:color="000000"/>
            </w:tcBorders>
            <w:shd w:val="clear" w:color="000000" w:fill="FFFFFF"/>
            <w:vAlign w:val="bottom"/>
            <w:hideMark/>
          </w:tcPr>
          <w:p w:rsidR="00B01E06" w:rsidRDefault="00B01E06">
            <w:pPr>
              <w:rPr>
                <w:rFonts w:ascii="Arial" w:hAnsi="Arial" w:cs="Arial"/>
                <w:color w:val="000000"/>
                <w:sz w:val="20"/>
                <w:szCs w:val="20"/>
              </w:rPr>
            </w:pPr>
            <w:r>
              <w:rPr>
                <w:rFonts w:ascii="Arial" w:hAnsi="Arial" w:cs="Arial"/>
                <w:color w:val="000000"/>
                <w:sz w:val="20"/>
                <w:szCs w:val="20"/>
              </w:rPr>
              <w:t>ESCALABILIDAD</w:t>
            </w:r>
          </w:p>
        </w:tc>
        <w:tc>
          <w:tcPr>
            <w:tcW w:w="1156"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rsidR="00B01E06" w:rsidRDefault="00B01E06">
            <w:pPr>
              <w:rPr>
                <w:rFonts w:ascii="Arial" w:hAnsi="Arial" w:cs="Arial"/>
                <w:color w:val="000000"/>
                <w:sz w:val="20"/>
                <w:szCs w:val="20"/>
              </w:rPr>
            </w:pPr>
            <w:r>
              <w:rPr>
                <w:rFonts w:ascii="Arial" w:hAnsi="Arial" w:cs="Arial"/>
                <w:color w:val="000000"/>
                <w:sz w:val="20"/>
                <w:szCs w:val="20"/>
              </w:rPr>
              <w:t> </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 </w:t>
            </w:r>
          </w:p>
        </w:tc>
      </w:tr>
      <w:tr w:rsidR="00B01E06" w:rsidTr="00B01E06">
        <w:trPr>
          <w:trHeight w:val="870"/>
        </w:trPr>
        <w:tc>
          <w:tcPr>
            <w:tcW w:w="1156" w:type="dxa"/>
            <w:tcBorders>
              <w:top w:val="single" w:sz="8" w:space="0" w:color="CCCCCC"/>
              <w:left w:val="single" w:sz="8" w:space="0" w:color="000000"/>
              <w:bottom w:val="single" w:sz="8" w:space="0" w:color="000000"/>
              <w:right w:val="single" w:sz="8" w:space="0" w:color="000000"/>
            </w:tcBorders>
            <w:shd w:val="clear" w:color="000000" w:fill="FFFFFF"/>
            <w:vAlign w:val="bottom"/>
            <w:hideMark/>
          </w:tcPr>
          <w:p w:rsidR="00B01E06" w:rsidRDefault="00B01E06">
            <w:pPr>
              <w:jc w:val="center"/>
              <w:rPr>
                <w:rFonts w:ascii="Arial" w:hAnsi="Arial" w:cs="Arial"/>
                <w:b/>
                <w:bCs/>
                <w:color w:val="000000"/>
                <w:sz w:val="20"/>
                <w:szCs w:val="20"/>
              </w:rPr>
            </w:pPr>
            <w:r>
              <w:rPr>
                <w:rFonts w:ascii="Arial" w:hAnsi="Arial" w:cs="Arial"/>
                <w:b/>
                <w:bCs/>
                <w:color w:val="000000"/>
                <w:sz w:val="20"/>
                <w:szCs w:val="20"/>
              </w:rPr>
              <w:t>RNF 1.15</w:t>
            </w:r>
          </w:p>
        </w:tc>
        <w:tc>
          <w:tcPr>
            <w:tcW w:w="2585"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El sistema estará completamente adaptado al idioma español.</w:t>
            </w:r>
          </w:p>
        </w:tc>
        <w:tc>
          <w:tcPr>
            <w:tcW w:w="1766"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rsidR="00B01E06" w:rsidRDefault="00B01E06">
            <w:pPr>
              <w:rPr>
                <w:rFonts w:ascii="Arial" w:hAnsi="Arial" w:cs="Arial"/>
                <w:b/>
                <w:bCs/>
                <w:color w:val="000000"/>
                <w:sz w:val="20"/>
                <w:szCs w:val="20"/>
              </w:rPr>
            </w:pPr>
            <w:r>
              <w:rPr>
                <w:rFonts w:ascii="Arial" w:hAnsi="Arial" w:cs="Arial"/>
                <w:b/>
                <w:bCs/>
                <w:color w:val="000000"/>
                <w:sz w:val="20"/>
                <w:szCs w:val="20"/>
              </w:rPr>
              <w:t>USABILIDAD</w:t>
            </w:r>
          </w:p>
        </w:tc>
        <w:tc>
          <w:tcPr>
            <w:tcW w:w="1156"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rsidR="00B01E06" w:rsidRDefault="00B01E06">
            <w:pPr>
              <w:rPr>
                <w:rFonts w:ascii="Arial" w:hAnsi="Arial" w:cs="Arial"/>
                <w:color w:val="000000"/>
                <w:sz w:val="20"/>
                <w:szCs w:val="20"/>
              </w:rPr>
            </w:pPr>
            <w:r>
              <w:rPr>
                <w:rFonts w:ascii="Arial" w:hAnsi="Arial" w:cs="Arial"/>
                <w:color w:val="000000"/>
                <w:sz w:val="20"/>
                <w:szCs w:val="20"/>
              </w:rPr>
              <w:t> </w:t>
            </w:r>
          </w:p>
        </w:tc>
        <w:tc>
          <w:tcPr>
            <w:tcW w:w="1697" w:type="dxa"/>
            <w:tcBorders>
              <w:top w:val="single" w:sz="8" w:space="0" w:color="CCCCCC"/>
              <w:left w:val="single" w:sz="8" w:space="0" w:color="CCCCCC"/>
              <w:bottom w:val="single" w:sz="8" w:space="0" w:color="000000"/>
              <w:right w:val="single" w:sz="8" w:space="0" w:color="000000"/>
            </w:tcBorders>
            <w:shd w:val="clear" w:color="000000" w:fill="FFFFFF"/>
            <w:hideMark/>
          </w:tcPr>
          <w:p w:rsidR="00B01E06" w:rsidRDefault="00B01E06">
            <w:pPr>
              <w:rPr>
                <w:rFonts w:ascii="Arial" w:hAnsi="Arial" w:cs="Arial"/>
                <w:color w:val="000000"/>
                <w:sz w:val="20"/>
                <w:szCs w:val="20"/>
              </w:rPr>
            </w:pPr>
            <w:r>
              <w:rPr>
                <w:rFonts w:ascii="Arial" w:hAnsi="Arial" w:cs="Arial"/>
                <w:color w:val="000000"/>
                <w:sz w:val="20"/>
                <w:szCs w:val="20"/>
              </w:rPr>
              <w:t> </w:t>
            </w:r>
          </w:p>
        </w:tc>
      </w:tr>
    </w:tbl>
    <w:p w:rsidR="00FC5E82" w:rsidRPr="001F69C4" w:rsidRDefault="00FC5E82" w:rsidP="00FC5E82">
      <w:pPr>
        <w:pStyle w:val="Prrafodelista"/>
        <w:jc w:val="center"/>
        <w:rPr>
          <w:rFonts w:ascii="Arial" w:hAnsi="Arial" w:cs="Arial"/>
          <w:b/>
          <w:szCs w:val="24"/>
          <w:lang w:val="es-CO"/>
        </w:rPr>
      </w:pPr>
    </w:p>
    <w:p w:rsidR="003D5467" w:rsidRPr="001F69C4" w:rsidRDefault="003D5467" w:rsidP="00FC5E82">
      <w:pPr>
        <w:pStyle w:val="Prrafodelista"/>
        <w:jc w:val="center"/>
        <w:rPr>
          <w:rFonts w:ascii="Arial" w:hAnsi="Arial" w:cs="Arial"/>
          <w:b/>
          <w:szCs w:val="24"/>
          <w:lang w:val="es-CO"/>
        </w:rPr>
      </w:pPr>
    </w:p>
    <w:p w:rsidR="003D5467" w:rsidRPr="001F69C4" w:rsidRDefault="003D5467" w:rsidP="00FC5E82">
      <w:pPr>
        <w:pStyle w:val="Prrafodelista"/>
        <w:jc w:val="center"/>
        <w:rPr>
          <w:rFonts w:ascii="Arial" w:hAnsi="Arial" w:cs="Arial"/>
          <w:b/>
          <w:szCs w:val="24"/>
          <w:lang w:val="es-CO"/>
        </w:rPr>
      </w:pPr>
    </w:p>
    <w:p w:rsidR="003D5467" w:rsidRPr="001F69C4" w:rsidRDefault="003D5467" w:rsidP="00FC5E82">
      <w:pPr>
        <w:pStyle w:val="Prrafodelista"/>
        <w:jc w:val="center"/>
        <w:rPr>
          <w:rFonts w:ascii="Arial" w:hAnsi="Arial" w:cs="Arial"/>
          <w:b/>
          <w:szCs w:val="24"/>
          <w:lang w:val="es-CO"/>
        </w:rPr>
      </w:pPr>
    </w:p>
    <w:p w:rsidR="00646BB7" w:rsidRDefault="00646BB7" w:rsidP="00646BB7">
      <w:pPr>
        <w:rPr>
          <w:rFonts w:ascii="Arial" w:hAnsi="Arial" w:cs="Arial"/>
          <w:b/>
          <w:szCs w:val="24"/>
        </w:rPr>
      </w:pPr>
    </w:p>
    <w:p w:rsidR="008F10F7" w:rsidRDefault="008F10F7" w:rsidP="00646BB7">
      <w:pPr>
        <w:rPr>
          <w:rFonts w:ascii="Arial" w:hAnsi="Arial" w:cs="Arial"/>
          <w:b/>
          <w:szCs w:val="24"/>
        </w:rPr>
      </w:pPr>
    </w:p>
    <w:p w:rsidR="008F10F7" w:rsidRDefault="008F10F7" w:rsidP="00646BB7">
      <w:pPr>
        <w:rPr>
          <w:rFonts w:ascii="Arial" w:hAnsi="Arial" w:cs="Arial"/>
          <w:b/>
          <w:szCs w:val="24"/>
        </w:rPr>
      </w:pPr>
    </w:p>
    <w:p w:rsidR="008F10F7" w:rsidRDefault="008F10F7" w:rsidP="00646BB7">
      <w:pPr>
        <w:rPr>
          <w:rFonts w:ascii="Arial" w:hAnsi="Arial" w:cs="Arial"/>
          <w:b/>
          <w:szCs w:val="24"/>
        </w:rPr>
      </w:pPr>
    </w:p>
    <w:p w:rsidR="008F10F7" w:rsidRDefault="008F10F7" w:rsidP="00646BB7">
      <w:pPr>
        <w:rPr>
          <w:rFonts w:ascii="Arial" w:hAnsi="Arial" w:cs="Arial"/>
          <w:b/>
          <w:szCs w:val="24"/>
        </w:rPr>
      </w:pPr>
    </w:p>
    <w:p w:rsidR="008F10F7" w:rsidRDefault="008F10F7" w:rsidP="00646BB7">
      <w:pPr>
        <w:rPr>
          <w:rFonts w:ascii="Arial" w:hAnsi="Arial" w:cs="Arial"/>
          <w:b/>
          <w:szCs w:val="24"/>
        </w:rPr>
      </w:pPr>
    </w:p>
    <w:p w:rsidR="008F10F7" w:rsidRDefault="008F10F7" w:rsidP="00646BB7">
      <w:pPr>
        <w:rPr>
          <w:rFonts w:ascii="Arial" w:hAnsi="Arial" w:cs="Arial"/>
          <w:b/>
          <w:szCs w:val="24"/>
        </w:rPr>
      </w:pPr>
    </w:p>
    <w:p w:rsidR="008F10F7" w:rsidRPr="001F69C4" w:rsidRDefault="008F10F7" w:rsidP="00646BB7">
      <w:pPr>
        <w:rPr>
          <w:rFonts w:ascii="Arial" w:hAnsi="Arial" w:cs="Arial"/>
          <w:b/>
          <w:szCs w:val="24"/>
        </w:rPr>
      </w:pPr>
    </w:p>
    <w:p w:rsidR="00FC5E82" w:rsidRPr="00B65279" w:rsidRDefault="003D5467" w:rsidP="00B65279">
      <w:pPr>
        <w:pStyle w:val="Ttulo1"/>
      </w:pPr>
      <w:bookmarkStart w:id="174" w:name="_Toc27127912"/>
      <w:r w:rsidRPr="00B65279">
        <w:lastRenderedPageBreak/>
        <w:t>REGLAS DE NEGOCIO</w:t>
      </w:r>
      <w:bookmarkEnd w:id="174"/>
    </w:p>
    <w:p w:rsidR="00FC5E82" w:rsidRPr="001F69C4" w:rsidRDefault="00FC5E82" w:rsidP="00FC5E82">
      <w:pPr>
        <w:pStyle w:val="Prrafodelista"/>
        <w:rPr>
          <w:rFonts w:ascii="Arial" w:hAnsi="Arial" w:cs="Arial"/>
          <w:b/>
          <w:szCs w:val="24"/>
          <w:u w:val="single"/>
          <w:lang w:val="es-CO"/>
        </w:rPr>
      </w:pPr>
    </w:p>
    <w:p w:rsidR="00C20032" w:rsidRPr="001F69C4" w:rsidRDefault="00A94399" w:rsidP="00A94399">
      <w:pPr>
        <w:rPr>
          <w:rFonts w:ascii="Arial" w:hAnsi="Arial" w:cs="Arial"/>
          <w:sz w:val="24"/>
          <w:szCs w:val="24"/>
        </w:rPr>
      </w:pPr>
      <w:r w:rsidRPr="001F69C4">
        <w:rPr>
          <w:rFonts w:ascii="Arial" w:hAnsi="Arial" w:cs="Arial"/>
          <w:sz w:val="24"/>
          <w:szCs w:val="24"/>
        </w:rPr>
        <w:t>Las reglas de negocio establecen los procedimientos que deben ser ejecutados y las condiciones que deben ser evaluadas y controladas en el flujo de Proceso.</w:t>
      </w:r>
    </w:p>
    <w:p w:rsidR="00A94399" w:rsidRPr="001F69C4" w:rsidRDefault="00A94399" w:rsidP="00A94399">
      <w:pPr>
        <w:rPr>
          <w:rFonts w:ascii="Arial" w:hAnsi="Arial" w:cs="Arial"/>
          <w:sz w:val="24"/>
          <w:szCs w:val="24"/>
        </w:rPr>
      </w:pPr>
    </w:p>
    <w:p w:rsidR="00A94399" w:rsidRPr="001F69C4" w:rsidRDefault="00A94399" w:rsidP="00B65279">
      <w:pPr>
        <w:pStyle w:val="Ttulo2"/>
      </w:pPr>
      <w:del w:id="175" w:author="censa" w:date="2019-12-09T12:52:00Z">
        <w:r w:rsidRPr="001F69C4" w:rsidDel="005E5715">
          <w:delText xml:space="preserve">Administrar Fidelización </w:delText>
        </w:r>
      </w:del>
      <w:bookmarkStart w:id="176" w:name="_Toc27127913"/>
      <w:ins w:id="177" w:author="censa" w:date="2019-12-09T12:52:00Z">
        <w:r w:rsidR="005E5715">
          <w:t>Usuarios</w:t>
        </w:r>
      </w:ins>
      <w:bookmarkEnd w:id="176"/>
    </w:p>
    <w:tbl>
      <w:tblPr>
        <w:tblW w:w="8722" w:type="dxa"/>
        <w:tblInd w:w="-147" w:type="dxa"/>
        <w:tblCellMar>
          <w:left w:w="70" w:type="dxa"/>
          <w:right w:w="70" w:type="dxa"/>
        </w:tblCellMar>
        <w:tblLook w:val="04A0" w:firstRow="1" w:lastRow="0" w:firstColumn="1" w:lastColumn="0" w:noHBand="0" w:noVBand="1"/>
        <w:tblPrChange w:id="178" w:author="censa" w:date="2019-12-09T12:53:00Z">
          <w:tblPr>
            <w:tblW w:w="8510" w:type="dxa"/>
            <w:tblInd w:w="65" w:type="dxa"/>
            <w:tblCellMar>
              <w:left w:w="70" w:type="dxa"/>
              <w:right w:w="70" w:type="dxa"/>
            </w:tblCellMar>
            <w:tblLook w:val="04A0" w:firstRow="1" w:lastRow="0" w:firstColumn="1" w:lastColumn="0" w:noHBand="0" w:noVBand="1"/>
          </w:tblPr>
        </w:tblPrChange>
      </w:tblPr>
      <w:tblGrid>
        <w:gridCol w:w="1210"/>
        <w:gridCol w:w="7512"/>
        <w:tblGridChange w:id="179">
          <w:tblGrid>
            <w:gridCol w:w="998"/>
            <w:gridCol w:w="7512"/>
          </w:tblGrid>
        </w:tblGridChange>
      </w:tblGrid>
      <w:tr w:rsidR="001F69C4" w:rsidRPr="001F69C4" w:rsidTr="005E5715">
        <w:trPr>
          <w:trHeight w:val="620"/>
          <w:trPrChange w:id="180" w:author="censa" w:date="2019-12-09T12:53:00Z">
            <w:trPr>
              <w:trHeight w:val="620"/>
            </w:trPr>
          </w:trPrChange>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hideMark/>
            <w:tcPrChange w:id="181" w:author="censa" w:date="2019-12-09T12:53:00Z">
              <w:tcPr>
                <w:tcW w:w="9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rsidR="00646BB7" w:rsidRPr="001F69C4" w:rsidRDefault="00646BB7" w:rsidP="00646BB7">
            <w:pPr>
              <w:spacing w:after="0" w:line="240" w:lineRule="auto"/>
              <w:rPr>
                <w:rFonts w:ascii="Arial" w:eastAsia="Times New Roman" w:hAnsi="Arial" w:cs="Arial"/>
                <w:lang w:eastAsia="es-CO"/>
              </w:rPr>
            </w:pPr>
            <w:r w:rsidRPr="001F69C4">
              <w:rPr>
                <w:rFonts w:ascii="Arial" w:eastAsia="Times New Roman" w:hAnsi="Arial" w:cs="Arial"/>
                <w:lang w:eastAsia="es-CO"/>
              </w:rPr>
              <w:t xml:space="preserve">RN </w:t>
            </w:r>
            <w:ins w:id="182" w:author="censa" w:date="2019-12-09T12:44:00Z">
              <w:r w:rsidR="00AC339F">
                <w:rPr>
                  <w:rFonts w:ascii="Arial" w:eastAsia="Times New Roman" w:hAnsi="Arial" w:cs="Arial"/>
                  <w:lang w:eastAsia="es-CO"/>
                </w:rPr>
                <w:t>1.6</w:t>
              </w:r>
            </w:ins>
            <w:del w:id="183" w:author="censa" w:date="2019-12-09T12:44:00Z">
              <w:r w:rsidRPr="001F69C4" w:rsidDel="00AC339F">
                <w:rPr>
                  <w:rFonts w:ascii="Arial" w:eastAsia="Times New Roman" w:hAnsi="Arial" w:cs="Arial"/>
                  <w:lang w:eastAsia="es-CO"/>
                </w:rPr>
                <w:delText>2.4</w:delText>
              </w:r>
            </w:del>
          </w:p>
        </w:tc>
        <w:tc>
          <w:tcPr>
            <w:tcW w:w="7512" w:type="dxa"/>
            <w:tcBorders>
              <w:top w:val="single" w:sz="4" w:space="0" w:color="auto"/>
              <w:left w:val="nil"/>
              <w:bottom w:val="single" w:sz="4" w:space="0" w:color="auto"/>
              <w:right w:val="single" w:sz="4" w:space="0" w:color="auto"/>
            </w:tcBorders>
            <w:shd w:val="clear" w:color="auto" w:fill="auto"/>
            <w:vAlign w:val="center"/>
            <w:hideMark/>
            <w:tcPrChange w:id="184" w:author="censa" w:date="2019-12-09T12:53:00Z">
              <w:tcPr>
                <w:tcW w:w="7512" w:type="dxa"/>
                <w:tcBorders>
                  <w:top w:val="single" w:sz="4" w:space="0" w:color="auto"/>
                  <w:left w:val="nil"/>
                  <w:bottom w:val="single" w:sz="4" w:space="0" w:color="auto"/>
                  <w:right w:val="single" w:sz="4" w:space="0" w:color="auto"/>
                </w:tcBorders>
                <w:shd w:val="clear" w:color="auto" w:fill="auto"/>
                <w:vAlign w:val="center"/>
                <w:hideMark/>
              </w:tcPr>
            </w:tcPrChange>
          </w:tcPr>
          <w:p w:rsidR="00646BB7" w:rsidRPr="001F69C4" w:rsidRDefault="00646BB7" w:rsidP="00646BB7">
            <w:pPr>
              <w:spacing w:after="0" w:line="240" w:lineRule="auto"/>
              <w:rPr>
                <w:rFonts w:ascii="Arial" w:eastAsia="Times New Roman" w:hAnsi="Arial" w:cs="Arial"/>
                <w:lang w:eastAsia="es-CO"/>
              </w:rPr>
            </w:pPr>
            <w:del w:id="185" w:author="censa" w:date="2019-12-09T12:44:00Z">
              <w:r w:rsidRPr="001F69C4" w:rsidDel="00AC339F">
                <w:rPr>
                  <w:rFonts w:ascii="Arial" w:eastAsia="Times New Roman" w:hAnsi="Arial" w:cs="Arial"/>
                  <w:lang w:eastAsia="es-CO"/>
                </w:rPr>
                <w:delText>Se permitirá un canje dependiendo del valor de puntos del producto y de los puntos acumulados por el cliente</w:delText>
              </w:r>
            </w:del>
            <w:ins w:id="186" w:author="censa" w:date="2019-12-09T12:44:00Z">
              <w:r w:rsidR="00AC339F">
                <w:rPr>
                  <w:rFonts w:ascii="Arial" w:eastAsia="Times New Roman" w:hAnsi="Arial" w:cs="Arial"/>
                  <w:lang w:eastAsia="es-CO"/>
                </w:rPr>
                <w:t>El sistema permitirá recuperar la contraseña del administrador</w:t>
              </w:r>
            </w:ins>
            <w:ins w:id="187" w:author="censa" w:date="2019-12-09T12:45:00Z">
              <w:r w:rsidR="00AC339F">
                <w:rPr>
                  <w:rFonts w:ascii="Arial" w:eastAsia="Times New Roman" w:hAnsi="Arial" w:cs="Arial"/>
                  <w:lang w:eastAsia="es-CO"/>
                </w:rPr>
                <w:t>,</w:t>
              </w:r>
            </w:ins>
            <w:ins w:id="188" w:author="censa" w:date="2019-12-09T12:44:00Z">
              <w:r w:rsidR="00AC339F">
                <w:rPr>
                  <w:rFonts w:ascii="Arial" w:eastAsia="Times New Roman" w:hAnsi="Arial" w:cs="Arial"/>
                  <w:lang w:eastAsia="es-CO"/>
                </w:rPr>
                <w:t xml:space="preserve"> por medio del correo electr</w:t>
              </w:r>
            </w:ins>
            <w:ins w:id="189" w:author="censa" w:date="2019-12-09T12:45:00Z">
              <w:r w:rsidR="00AC339F">
                <w:rPr>
                  <w:rFonts w:ascii="Arial" w:eastAsia="Times New Roman" w:hAnsi="Arial" w:cs="Arial"/>
                  <w:lang w:eastAsia="es-CO"/>
                </w:rPr>
                <w:t>ónico</w:t>
              </w:r>
            </w:ins>
            <w:ins w:id="190" w:author="censa" w:date="2019-12-09T12:50:00Z">
              <w:r w:rsidR="00AC339F">
                <w:rPr>
                  <w:rFonts w:ascii="Arial" w:eastAsia="Times New Roman" w:hAnsi="Arial" w:cs="Arial"/>
                  <w:lang w:eastAsia="es-CO"/>
                </w:rPr>
                <w:t>.</w:t>
              </w:r>
            </w:ins>
          </w:p>
        </w:tc>
      </w:tr>
    </w:tbl>
    <w:p w:rsidR="00646BB7" w:rsidRDefault="00646BB7" w:rsidP="00C20032">
      <w:pPr>
        <w:rPr>
          <w:rFonts w:ascii="Arial" w:eastAsia="Calibri" w:hAnsi="Arial" w:cs="Arial"/>
          <w:b/>
          <w:sz w:val="24"/>
          <w:szCs w:val="24"/>
          <w:u w:val="single"/>
          <w:lang w:eastAsia="es-ES"/>
        </w:rPr>
      </w:pPr>
    </w:p>
    <w:p w:rsidR="00263351" w:rsidRPr="001F69C4" w:rsidDel="005E5715" w:rsidRDefault="00263351" w:rsidP="00C20032">
      <w:pPr>
        <w:rPr>
          <w:del w:id="191" w:author="censa" w:date="2019-12-09T12:55:00Z"/>
          <w:rFonts w:ascii="Arial" w:eastAsia="Calibri" w:hAnsi="Arial" w:cs="Arial"/>
          <w:b/>
          <w:sz w:val="24"/>
          <w:szCs w:val="24"/>
          <w:u w:val="single"/>
          <w:lang w:eastAsia="es-ES"/>
        </w:rPr>
      </w:pPr>
    </w:p>
    <w:p w:rsidR="003D5467" w:rsidRDefault="003D5467" w:rsidP="00C20032">
      <w:pPr>
        <w:rPr>
          <w:ins w:id="192" w:author="censa" w:date="2019-12-09T12:55:00Z"/>
          <w:rFonts w:ascii="Arial" w:eastAsia="Calibri" w:hAnsi="Arial" w:cs="Arial"/>
          <w:b/>
          <w:sz w:val="24"/>
          <w:szCs w:val="24"/>
          <w:u w:val="single"/>
          <w:lang w:eastAsia="es-ES"/>
        </w:rPr>
      </w:pPr>
    </w:p>
    <w:p w:rsidR="005E5715" w:rsidRPr="005E5715" w:rsidRDefault="005E5715" w:rsidP="00B65279">
      <w:pPr>
        <w:pStyle w:val="Ttulo2"/>
        <w:rPr>
          <w:ins w:id="193" w:author="censa" w:date="2019-12-09T12:55:00Z"/>
          <w:rFonts w:eastAsia="Calibri"/>
          <w:rPrChange w:id="194" w:author="censa" w:date="2019-12-09T12:57:00Z">
            <w:rPr>
              <w:ins w:id="195" w:author="censa" w:date="2019-12-09T12:55:00Z"/>
              <w:rFonts w:eastAsia="Calibri" w:cs="Arial"/>
              <w:sz w:val="24"/>
              <w:szCs w:val="24"/>
              <w:u w:val="single"/>
              <w:lang w:eastAsia="es-ES"/>
            </w:rPr>
          </w:rPrChange>
        </w:rPr>
      </w:pPr>
      <w:bookmarkStart w:id="196" w:name="_Toc27127914"/>
      <w:ins w:id="197" w:author="censa" w:date="2019-12-09T12:55:00Z">
        <w:r w:rsidRPr="005E5715">
          <w:rPr>
            <w:rFonts w:eastAsia="Calibri"/>
            <w:rPrChange w:id="198" w:author="censa" w:date="2019-12-09T12:57:00Z">
              <w:rPr>
                <w:rFonts w:eastAsia="Calibri" w:cs="Arial"/>
                <w:sz w:val="24"/>
                <w:szCs w:val="24"/>
                <w:u w:val="single"/>
                <w:lang w:eastAsia="es-ES"/>
              </w:rPr>
            </w:rPrChange>
          </w:rPr>
          <w:t>Bitácoras</w:t>
        </w:r>
        <w:bookmarkEnd w:id="196"/>
      </w:ins>
    </w:p>
    <w:tbl>
      <w:tblPr>
        <w:tblW w:w="8722" w:type="dxa"/>
        <w:tblInd w:w="-147" w:type="dxa"/>
        <w:tblCellMar>
          <w:left w:w="70" w:type="dxa"/>
          <w:right w:w="70" w:type="dxa"/>
        </w:tblCellMar>
        <w:tblLook w:val="04A0" w:firstRow="1" w:lastRow="0" w:firstColumn="1" w:lastColumn="0" w:noHBand="0" w:noVBand="1"/>
      </w:tblPr>
      <w:tblGrid>
        <w:gridCol w:w="1210"/>
        <w:gridCol w:w="7512"/>
      </w:tblGrid>
      <w:tr w:rsidR="005E5715" w:rsidRPr="001F69C4" w:rsidTr="00A57EC7">
        <w:trPr>
          <w:trHeight w:val="620"/>
          <w:ins w:id="199" w:author="censa" w:date="2019-12-09T12:55:00Z"/>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5E5715" w:rsidRPr="001F69C4" w:rsidRDefault="005E5715" w:rsidP="00A57EC7">
            <w:pPr>
              <w:spacing w:after="0" w:line="240" w:lineRule="auto"/>
              <w:rPr>
                <w:ins w:id="200" w:author="censa" w:date="2019-12-09T12:55:00Z"/>
                <w:rFonts w:ascii="Arial" w:eastAsia="Times New Roman" w:hAnsi="Arial" w:cs="Arial"/>
                <w:lang w:eastAsia="es-CO"/>
              </w:rPr>
            </w:pPr>
            <w:ins w:id="201" w:author="censa" w:date="2019-12-09T12:55:00Z">
              <w:r>
                <w:rPr>
                  <w:rFonts w:ascii="Arial" w:eastAsia="Times New Roman" w:hAnsi="Arial" w:cs="Arial"/>
                  <w:lang w:eastAsia="es-CO"/>
                </w:rPr>
                <w:t>RN 4.0</w:t>
              </w:r>
            </w:ins>
          </w:p>
        </w:tc>
        <w:tc>
          <w:tcPr>
            <w:tcW w:w="7512" w:type="dxa"/>
            <w:tcBorders>
              <w:top w:val="single" w:sz="4" w:space="0" w:color="auto"/>
              <w:left w:val="nil"/>
              <w:bottom w:val="single" w:sz="4" w:space="0" w:color="auto"/>
              <w:right w:val="single" w:sz="4" w:space="0" w:color="auto"/>
            </w:tcBorders>
            <w:shd w:val="clear" w:color="auto" w:fill="auto"/>
            <w:vAlign w:val="center"/>
          </w:tcPr>
          <w:p w:rsidR="005E5715" w:rsidRPr="001F69C4" w:rsidDel="00AC339F" w:rsidRDefault="005E5715" w:rsidP="00A57EC7">
            <w:pPr>
              <w:spacing w:after="0" w:line="240" w:lineRule="auto"/>
              <w:rPr>
                <w:ins w:id="202" w:author="censa" w:date="2019-12-09T12:55:00Z"/>
                <w:rFonts w:ascii="Arial" w:eastAsia="Times New Roman" w:hAnsi="Arial" w:cs="Arial"/>
                <w:lang w:eastAsia="es-CO"/>
              </w:rPr>
            </w:pPr>
            <w:ins w:id="203" w:author="censa" w:date="2019-12-09T12:55:00Z">
              <w:r>
                <w:rPr>
                  <w:rFonts w:ascii="Arial" w:eastAsia="Times New Roman" w:hAnsi="Arial" w:cs="Arial"/>
                  <w:lang w:eastAsia="es-CO"/>
                </w:rPr>
                <w:t xml:space="preserve">Son el total seis (6) bitácoras. El sistema permitirá llenar una bitácora a la vez, en orden para poder desbloquear la siguiente bitácora. </w:t>
              </w:r>
            </w:ins>
          </w:p>
        </w:tc>
      </w:tr>
      <w:tr w:rsidR="005E5715" w:rsidRPr="001F69C4" w:rsidTr="00A57EC7">
        <w:trPr>
          <w:trHeight w:val="620"/>
          <w:ins w:id="204" w:author="censa" w:date="2019-12-09T12:55:00Z"/>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5E5715" w:rsidRDefault="005E5715" w:rsidP="00A57EC7">
            <w:pPr>
              <w:spacing w:after="0" w:line="240" w:lineRule="auto"/>
              <w:rPr>
                <w:ins w:id="205" w:author="censa" w:date="2019-12-09T12:55:00Z"/>
                <w:rFonts w:ascii="Arial" w:eastAsia="Times New Roman" w:hAnsi="Arial" w:cs="Arial"/>
                <w:lang w:eastAsia="es-CO"/>
              </w:rPr>
            </w:pPr>
            <w:ins w:id="206" w:author="censa" w:date="2019-12-09T12:55:00Z">
              <w:r>
                <w:rPr>
                  <w:rFonts w:ascii="Arial" w:eastAsia="Times New Roman" w:hAnsi="Arial" w:cs="Arial"/>
                  <w:lang w:eastAsia="es-CO"/>
                </w:rPr>
                <w:t>RN 4.</w:t>
              </w:r>
            </w:ins>
            <w:r w:rsidR="009273BF">
              <w:rPr>
                <w:rFonts w:ascii="Arial" w:eastAsia="Times New Roman" w:hAnsi="Arial" w:cs="Arial"/>
                <w:lang w:eastAsia="es-CO"/>
              </w:rPr>
              <w:t>2</w:t>
            </w:r>
          </w:p>
        </w:tc>
        <w:tc>
          <w:tcPr>
            <w:tcW w:w="7512" w:type="dxa"/>
            <w:tcBorders>
              <w:top w:val="single" w:sz="4" w:space="0" w:color="auto"/>
              <w:left w:val="nil"/>
              <w:bottom w:val="single" w:sz="4" w:space="0" w:color="auto"/>
              <w:right w:val="single" w:sz="4" w:space="0" w:color="auto"/>
            </w:tcBorders>
            <w:shd w:val="clear" w:color="auto" w:fill="auto"/>
            <w:vAlign w:val="center"/>
          </w:tcPr>
          <w:p w:rsidR="005E5715" w:rsidRDefault="009273BF" w:rsidP="00A57EC7">
            <w:pPr>
              <w:spacing w:after="0" w:line="240" w:lineRule="auto"/>
              <w:rPr>
                <w:ins w:id="207" w:author="censa" w:date="2019-12-09T12:55:00Z"/>
                <w:rFonts w:ascii="Arial" w:eastAsia="Times New Roman" w:hAnsi="Arial" w:cs="Arial"/>
                <w:lang w:eastAsia="es-CO"/>
              </w:rPr>
            </w:pPr>
            <w:r>
              <w:rPr>
                <w:rFonts w:ascii="Arial" w:eastAsia="Times New Roman" w:hAnsi="Arial" w:cs="Arial"/>
                <w:lang w:eastAsia="es-CO"/>
              </w:rPr>
              <w:t>El estudiante sólo podrá cambiar su número de teléfono y su correo electrónico</w:t>
            </w:r>
          </w:p>
        </w:tc>
      </w:tr>
      <w:tr w:rsidR="009273BF" w:rsidRPr="001F69C4" w:rsidTr="00A57EC7">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273BF" w:rsidRDefault="009273BF" w:rsidP="00A57EC7">
            <w:pPr>
              <w:spacing w:after="0" w:line="240" w:lineRule="auto"/>
              <w:rPr>
                <w:rFonts w:ascii="Arial" w:eastAsia="Times New Roman" w:hAnsi="Arial" w:cs="Arial"/>
                <w:lang w:eastAsia="es-CO"/>
              </w:rPr>
            </w:pPr>
            <w:r>
              <w:rPr>
                <w:rFonts w:ascii="Arial" w:eastAsia="Times New Roman" w:hAnsi="Arial" w:cs="Arial"/>
                <w:lang w:eastAsia="es-CO"/>
              </w:rPr>
              <w:t>RN 4.3</w:t>
            </w:r>
          </w:p>
        </w:tc>
        <w:tc>
          <w:tcPr>
            <w:tcW w:w="7512" w:type="dxa"/>
            <w:tcBorders>
              <w:top w:val="single" w:sz="4" w:space="0" w:color="auto"/>
              <w:left w:val="nil"/>
              <w:bottom w:val="single" w:sz="4" w:space="0" w:color="auto"/>
              <w:right w:val="single" w:sz="4" w:space="0" w:color="auto"/>
            </w:tcBorders>
            <w:shd w:val="clear" w:color="auto" w:fill="auto"/>
            <w:vAlign w:val="center"/>
          </w:tcPr>
          <w:p w:rsidR="009273BF" w:rsidRDefault="009273BF" w:rsidP="00A57EC7">
            <w:pPr>
              <w:spacing w:after="0" w:line="240" w:lineRule="auto"/>
              <w:rPr>
                <w:rFonts w:ascii="Arial" w:eastAsia="Times New Roman" w:hAnsi="Arial" w:cs="Arial"/>
                <w:lang w:eastAsia="es-CO"/>
              </w:rPr>
            </w:pPr>
            <w:r>
              <w:rPr>
                <w:rFonts w:ascii="Arial" w:eastAsia="Times New Roman" w:hAnsi="Arial" w:cs="Arial"/>
                <w:lang w:eastAsia="es-CO"/>
              </w:rPr>
              <w:t xml:space="preserve">El estudiante podrá editar ciertos datos de la empresa </w:t>
            </w:r>
          </w:p>
        </w:tc>
      </w:tr>
      <w:tr w:rsidR="009273BF" w:rsidRPr="001F69C4" w:rsidTr="00A57EC7">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273BF" w:rsidRDefault="009273BF" w:rsidP="00A57EC7">
            <w:pPr>
              <w:spacing w:after="0" w:line="240" w:lineRule="auto"/>
              <w:rPr>
                <w:rFonts w:ascii="Arial" w:eastAsia="Times New Roman" w:hAnsi="Arial" w:cs="Arial"/>
                <w:lang w:eastAsia="es-CO"/>
              </w:rPr>
            </w:pPr>
            <w:r>
              <w:rPr>
                <w:rFonts w:ascii="Arial" w:eastAsia="Times New Roman" w:hAnsi="Arial" w:cs="Arial"/>
                <w:lang w:eastAsia="es-CO"/>
              </w:rPr>
              <w:t>RN 4.4</w:t>
            </w:r>
          </w:p>
        </w:tc>
        <w:tc>
          <w:tcPr>
            <w:tcW w:w="7512" w:type="dxa"/>
            <w:tcBorders>
              <w:top w:val="single" w:sz="4" w:space="0" w:color="auto"/>
              <w:left w:val="nil"/>
              <w:bottom w:val="single" w:sz="4" w:space="0" w:color="auto"/>
              <w:right w:val="single" w:sz="4" w:space="0" w:color="auto"/>
            </w:tcBorders>
            <w:shd w:val="clear" w:color="auto" w:fill="auto"/>
            <w:vAlign w:val="center"/>
          </w:tcPr>
          <w:p w:rsidR="009273BF" w:rsidRDefault="009273BF" w:rsidP="00A57EC7">
            <w:pPr>
              <w:spacing w:after="0" w:line="240" w:lineRule="auto"/>
              <w:rPr>
                <w:rFonts w:ascii="Arial" w:eastAsia="Times New Roman" w:hAnsi="Arial" w:cs="Arial"/>
                <w:lang w:eastAsia="es-CO"/>
              </w:rPr>
            </w:pPr>
            <w:r>
              <w:rPr>
                <w:rFonts w:ascii="Arial" w:eastAsia="Times New Roman" w:hAnsi="Arial" w:cs="Arial"/>
                <w:lang w:eastAsia="es-CO"/>
              </w:rPr>
              <w:t>Después de enviar la bitácora, no se podrá acceder a ésta; para realizar cambios el estudiante se debe comunicar con el administrador o sus auxiliares</w:t>
            </w:r>
          </w:p>
        </w:tc>
      </w:tr>
      <w:tr w:rsidR="009273BF" w:rsidRPr="001F69C4" w:rsidTr="00A57EC7">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273BF" w:rsidRDefault="00B425C6" w:rsidP="00A57EC7">
            <w:pPr>
              <w:spacing w:after="0" w:line="240" w:lineRule="auto"/>
              <w:rPr>
                <w:rFonts w:ascii="Arial" w:eastAsia="Times New Roman" w:hAnsi="Arial" w:cs="Arial"/>
                <w:lang w:eastAsia="es-CO"/>
              </w:rPr>
            </w:pPr>
            <w:r>
              <w:rPr>
                <w:rFonts w:ascii="Arial" w:eastAsia="Times New Roman" w:hAnsi="Arial" w:cs="Arial"/>
                <w:lang w:eastAsia="es-CO"/>
              </w:rPr>
              <w:t>RN 4.5</w:t>
            </w:r>
          </w:p>
        </w:tc>
        <w:tc>
          <w:tcPr>
            <w:tcW w:w="7512" w:type="dxa"/>
            <w:tcBorders>
              <w:top w:val="single" w:sz="4" w:space="0" w:color="auto"/>
              <w:left w:val="nil"/>
              <w:bottom w:val="single" w:sz="4" w:space="0" w:color="auto"/>
              <w:right w:val="single" w:sz="4" w:space="0" w:color="auto"/>
            </w:tcBorders>
            <w:shd w:val="clear" w:color="auto" w:fill="auto"/>
            <w:vAlign w:val="center"/>
          </w:tcPr>
          <w:p w:rsidR="009273BF" w:rsidRDefault="009273BF" w:rsidP="00A57EC7">
            <w:pPr>
              <w:spacing w:after="0" w:line="240" w:lineRule="auto"/>
              <w:rPr>
                <w:rFonts w:ascii="Arial" w:eastAsia="Times New Roman" w:hAnsi="Arial" w:cs="Arial"/>
                <w:lang w:eastAsia="es-CO"/>
              </w:rPr>
            </w:pPr>
            <w:r>
              <w:rPr>
                <w:rFonts w:ascii="Arial" w:eastAsia="Times New Roman" w:hAnsi="Arial" w:cs="Arial"/>
                <w:lang w:eastAsia="es-CO"/>
              </w:rPr>
              <w:t>La escala de valoración va del 1 al 5, siendo 5 la valoración más alta y 1 la más baja</w:t>
            </w:r>
          </w:p>
        </w:tc>
      </w:tr>
      <w:tr w:rsidR="009273BF" w:rsidRPr="001F69C4" w:rsidTr="00A57EC7">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273BF" w:rsidRDefault="00B425C6" w:rsidP="00A57EC7">
            <w:pPr>
              <w:spacing w:after="0" w:line="240" w:lineRule="auto"/>
              <w:rPr>
                <w:rFonts w:ascii="Arial" w:eastAsia="Times New Roman" w:hAnsi="Arial" w:cs="Arial"/>
                <w:lang w:eastAsia="es-CO"/>
              </w:rPr>
            </w:pPr>
            <w:r>
              <w:rPr>
                <w:rFonts w:ascii="Arial" w:eastAsia="Times New Roman" w:hAnsi="Arial" w:cs="Arial"/>
                <w:lang w:eastAsia="es-CO"/>
              </w:rPr>
              <w:t>RN 4.6</w:t>
            </w:r>
          </w:p>
        </w:tc>
        <w:tc>
          <w:tcPr>
            <w:tcW w:w="7512" w:type="dxa"/>
            <w:tcBorders>
              <w:top w:val="single" w:sz="4" w:space="0" w:color="auto"/>
              <w:left w:val="nil"/>
              <w:bottom w:val="single" w:sz="4" w:space="0" w:color="auto"/>
              <w:right w:val="single" w:sz="4" w:space="0" w:color="auto"/>
            </w:tcBorders>
            <w:shd w:val="clear" w:color="auto" w:fill="auto"/>
            <w:vAlign w:val="center"/>
          </w:tcPr>
          <w:p w:rsidR="009273BF" w:rsidRDefault="009273BF" w:rsidP="00A57EC7">
            <w:pPr>
              <w:spacing w:after="0" w:line="240" w:lineRule="auto"/>
              <w:rPr>
                <w:rFonts w:ascii="Arial" w:eastAsia="Times New Roman" w:hAnsi="Arial" w:cs="Arial"/>
                <w:lang w:eastAsia="es-CO"/>
              </w:rPr>
            </w:pPr>
            <w:r>
              <w:rPr>
                <w:rFonts w:ascii="Arial" w:eastAsia="Times New Roman" w:hAnsi="Arial" w:cs="Arial"/>
                <w:lang w:eastAsia="es-CO"/>
              </w:rPr>
              <w:t xml:space="preserve">Sólo al realizar la última bitácora, el estudiante podrá calificar la empresa </w:t>
            </w:r>
          </w:p>
        </w:tc>
      </w:tr>
    </w:tbl>
    <w:p w:rsidR="005E5715" w:rsidRDefault="005E5715" w:rsidP="005E5715">
      <w:pPr>
        <w:rPr>
          <w:ins w:id="208" w:author="censa" w:date="2019-12-09T12:56:00Z"/>
          <w:rFonts w:ascii="Arial" w:eastAsia="Calibri" w:hAnsi="Arial" w:cs="Arial"/>
          <w:b/>
          <w:sz w:val="24"/>
          <w:szCs w:val="24"/>
          <w:u w:val="single"/>
          <w:lang w:eastAsia="es-ES"/>
        </w:rPr>
      </w:pPr>
    </w:p>
    <w:p w:rsidR="005E5715" w:rsidRPr="005E5715" w:rsidRDefault="005E5715" w:rsidP="00B65279">
      <w:pPr>
        <w:pStyle w:val="Ttulo2"/>
        <w:rPr>
          <w:ins w:id="209" w:author="censa" w:date="2019-12-09T12:55:00Z"/>
          <w:rFonts w:eastAsia="Calibri"/>
          <w:rPrChange w:id="210" w:author="censa" w:date="2019-12-09T12:57:00Z">
            <w:rPr>
              <w:ins w:id="211" w:author="censa" w:date="2019-12-09T12:55:00Z"/>
              <w:rFonts w:eastAsia="Calibri" w:cs="Arial"/>
              <w:sz w:val="24"/>
              <w:szCs w:val="24"/>
              <w:u w:val="single"/>
              <w:lang w:eastAsia="es-ES"/>
            </w:rPr>
          </w:rPrChange>
        </w:rPr>
      </w:pPr>
      <w:bookmarkStart w:id="212" w:name="_Toc27127915"/>
      <w:ins w:id="213" w:author="censa" w:date="2019-12-09T12:56:00Z">
        <w:r w:rsidRPr="005E5715">
          <w:rPr>
            <w:rFonts w:eastAsia="Calibri"/>
            <w:rPrChange w:id="214" w:author="censa" w:date="2019-12-09T12:57:00Z">
              <w:rPr>
                <w:rFonts w:eastAsia="Calibri" w:cs="Arial"/>
                <w:sz w:val="24"/>
                <w:szCs w:val="24"/>
                <w:u w:val="single"/>
                <w:lang w:eastAsia="es-ES"/>
              </w:rPr>
            </w:rPrChange>
          </w:rPr>
          <w:t>Estudiantes</w:t>
        </w:r>
      </w:ins>
      <w:bookmarkEnd w:id="212"/>
    </w:p>
    <w:tbl>
      <w:tblPr>
        <w:tblW w:w="8722" w:type="dxa"/>
        <w:tblInd w:w="-147" w:type="dxa"/>
        <w:tblCellMar>
          <w:left w:w="70" w:type="dxa"/>
          <w:right w:w="70" w:type="dxa"/>
        </w:tblCellMar>
        <w:tblLook w:val="04A0" w:firstRow="1" w:lastRow="0" w:firstColumn="1" w:lastColumn="0" w:noHBand="0" w:noVBand="1"/>
      </w:tblPr>
      <w:tblGrid>
        <w:gridCol w:w="1210"/>
        <w:gridCol w:w="7512"/>
      </w:tblGrid>
      <w:tr w:rsidR="005E5715" w:rsidTr="00A57EC7">
        <w:trPr>
          <w:trHeight w:val="620"/>
          <w:ins w:id="215" w:author="censa" w:date="2019-12-09T12:55:00Z"/>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5E5715" w:rsidRDefault="005E5715" w:rsidP="00A57EC7">
            <w:pPr>
              <w:spacing w:after="0" w:line="240" w:lineRule="auto"/>
              <w:rPr>
                <w:ins w:id="216" w:author="censa" w:date="2019-12-09T12:55:00Z"/>
                <w:rFonts w:ascii="Arial" w:eastAsia="Times New Roman" w:hAnsi="Arial" w:cs="Arial"/>
                <w:lang w:eastAsia="es-CO"/>
              </w:rPr>
            </w:pPr>
            <w:ins w:id="217" w:author="censa" w:date="2019-12-09T12:55:00Z">
              <w:r>
                <w:rPr>
                  <w:rFonts w:ascii="Arial" w:eastAsia="Times New Roman" w:hAnsi="Arial" w:cs="Arial"/>
                  <w:lang w:eastAsia="es-CO"/>
                </w:rPr>
                <w:t>RN 8.0</w:t>
              </w:r>
            </w:ins>
          </w:p>
        </w:tc>
        <w:tc>
          <w:tcPr>
            <w:tcW w:w="7512" w:type="dxa"/>
            <w:tcBorders>
              <w:top w:val="single" w:sz="4" w:space="0" w:color="auto"/>
              <w:left w:val="nil"/>
              <w:bottom w:val="single" w:sz="4" w:space="0" w:color="auto"/>
              <w:right w:val="single" w:sz="4" w:space="0" w:color="auto"/>
            </w:tcBorders>
            <w:shd w:val="clear" w:color="auto" w:fill="auto"/>
            <w:vAlign w:val="center"/>
          </w:tcPr>
          <w:p w:rsidR="005E5715" w:rsidRDefault="005E5715" w:rsidP="00A57EC7">
            <w:pPr>
              <w:spacing w:after="0" w:line="240" w:lineRule="auto"/>
              <w:rPr>
                <w:ins w:id="218" w:author="censa" w:date="2019-12-09T12:55:00Z"/>
                <w:rFonts w:ascii="Arial" w:eastAsia="Times New Roman" w:hAnsi="Arial" w:cs="Arial"/>
                <w:lang w:eastAsia="es-CO"/>
              </w:rPr>
            </w:pPr>
            <w:ins w:id="219" w:author="censa" w:date="2019-12-09T12:55:00Z">
              <w:r>
                <w:rPr>
                  <w:rFonts w:ascii="Arial" w:eastAsia="Times New Roman" w:hAnsi="Arial" w:cs="Arial"/>
                  <w:lang w:eastAsia="es-CO"/>
                </w:rPr>
                <w:t>Automáticamente se registrará el estudiante como usuario.</w:t>
              </w:r>
            </w:ins>
          </w:p>
        </w:tc>
      </w:tr>
      <w:tr w:rsidR="005E5715" w:rsidTr="00A57EC7">
        <w:trPr>
          <w:trHeight w:val="620"/>
          <w:ins w:id="220" w:author="censa" w:date="2019-12-09T12:55:00Z"/>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5E5715" w:rsidRDefault="005E5715" w:rsidP="00A57EC7">
            <w:pPr>
              <w:spacing w:after="0" w:line="240" w:lineRule="auto"/>
              <w:rPr>
                <w:ins w:id="221" w:author="censa" w:date="2019-12-09T12:55:00Z"/>
                <w:rFonts w:ascii="Arial" w:eastAsia="Times New Roman" w:hAnsi="Arial" w:cs="Arial"/>
                <w:lang w:eastAsia="es-CO"/>
              </w:rPr>
            </w:pPr>
            <w:ins w:id="222" w:author="censa" w:date="2019-12-09T12:55:00Z">
              <w:r>
                <w:rPr>
                  <w:rFonts w:ascii="Arial" w:eastAsia="Times New Roman" w:hAnsi="Arial" w:cs="Arial"/>
                  <w:lang w:eastAsia="es-CO"/>
                </w:rPr>
                <w:t>RN 8.3</w:t>
              </w:r>
            </w:ins>
          </w:p>
        </w:tc>
        <w:tc>
          <w:tcPr>
            <w:tcW w:w="7512" w:type="dxa"/>
            <w:tcBorders>
              <w:top w:val="single" w:sz="4" w:space="0" w:color="auto"/>
              <w:left w:val="nil"/>
              <w:bottom w:val="single" w:sz="4" w:space="0" w:color="auto"/>
              <w:right w:val="single" w:sz="4" w:space="0" w:color="auto"/>
            </w:tcBorders>
            <w:shd w:val="clear" w:color="auto" w:fill="auto"/>
            <w:vAlign w:val="center"/>
          </w:tcPr>
          <w:p w:rsidR="005E5715" w:rsidRDefault="005E5715" w:rsidP="00A57EC7">
            <w:pPr>
              <w:spacing w:after="0" w:line="240" w:lineRule="auto"/>
              <w:rPr>
                <w:ins w:id="223" w:author="censa" w:date="2019-12-09T12:55:00Z"/>
                <w:rFonts w:ascii="Arial" w:eastAsia="Times New Roman" w:hAnsi="Arial" w:cs="Arial"/>
                <w:lang w:eastAsia="es-CO"/>
              </w:rPr>
            </w:pPr>
            <w:ins w:id="224" w:author="censa" w:date="2019-12-09T12:55:00Z">
              <w:r>
                <w:rPr>
                  <w:rFonts w:ascii="Arial" w:eastAsia="Times New Roman" w:hAnsi="Arial" w:cs="Arial"/>
                  <w:lang w:eastAsia="es-CO"/>
                </w:rPr>
                <w:t>Se inactivará una vez se haya realizado completamente la bitácora.</w:t>
              </w:r>
            </w:ins>
          </w:p>
        </w:tc>
      </w:tr>
    </w:tbl>
    <w:p w:rsidR="005E5715" w:rsidRDefault="005E5715" w:rsidP="00C20032">
      <w:pPr>
        <w:rPr>
          <w:rFonts w:ascii="Arial" w:eastAsia="Calibri" w:hAnsi="Arial" w:cs="Arial"/>
          <w:b/>
          <w:sz w:val="24"/>
          <w:szCs w:val="24"/>
          <w:u w:val="single"/>
          <w:lang w:eastAsia="es-ES"/>
        </w:rPr>
      </w:pPr>
    </w:p>
    <w:p w:rsidR="008F10F7" w:rsidRDefault="008F10F7" w:rsidP="00C20032">
      <w:pPr>
        <w:rPr>
          <w:rFonts w:ascii="Arial" w:eastAsia="Calibri" w:hAnsi="Arial" w:cs="Arial"/>
          <w:b/>
          <w:sz w:val="24"/>
          <w:szCs w:val="24"/>
          <w:u w:val="single"/>
          <w:lang w:eastAsia="es-ES"/>
        </w:rPr>
      </w:pPr>
    </w:p>
    <w:p w:rsidR="008F10F7" w:rsidRDefault="008F10F7" w:rsidP="00C20032">
      <w:pPr>
        <w:rPr>
          <w:rFonts w:ascii="Arial" w:eastAsia="Calibri" w:hAnsi="Arial" w:cs="Arial"/>
          <w:b/>
          <w:sz w:val="24"/>
          <w:szCs w:val="24"/>
          <w:u w:val="single"/>
          <w:lang w:eastAsia="es-ES"/>
        </w:rPr>
      </w:pPr>
    </w:p>
    <w:p w:rsidR="00F154B1" w:rsidRPr="00304D7B" w:rsidRDefault="00F154B1" w:rsidP="00B65279">
      <w:pPr>
        <w:pStyle w:val="Ttulo2"/>
        <w:rPr>
          <w:rFonts w:eastAsia="Calibri"/>
        </w:rPr>
      </w:pPr>
      <w:bookmarkStart w:id="225" w:name="_Toc27127916"/>
      <w:r w:rsidRPr="00304D7B">
        <w:rPr>
          <w:rFonts w:eastAsia="Calibri"/>
        </w:rPr>
        <w:t>Cargos</w:t>
      </w:r>
      <w:bookmarkEnd w:id="225"/>
    </w:p>
    <w:tbl>
      <w:tblPr>
        <w:tblW w:w="8722" w:type="dxa"/>
        <w:tblInd w:w="-147" w:type="dxa"/>
        <w:tblCellMar>
          <w:left w:w="70" w:type="dxa"/>
          <w:right w:w="70" w:type="dxa"/>
        </w:tblCellMar>
        <w:tblLook w:val="04A0" w:firstRow="1" w:lastRow="0" w:firstColumn="1" w:lastColumn="0" w:noHBand="0" w:noVBand="1"/>
      </w:tblPr>
      <w:tblGrid>
        <w:gridCol w:w="1210"/>
        <w:gridCol w:w="7512"/>
      </w:tblGrid>
      <w:tr w:rsidR="00F154B1" w:rsidTr="00823C3A">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54B1" w:rsidRDefault="00F154B1" w:rsidP="00823C3A">
            <w:pPr>
              <w:spacing w:after="0" w:line="240" w:lineRule="auto"/>
              <w:rPr>
                <w:ins w:id="226" w:author="censa" w:date="2019-12-09T12:55:00Z"/>
                <w:rFonts w:ascii="Arial" w:eastAsia="Times New Roman" w:hAnsi="Arial" w:cs="Arial"/>
                <w:lang w:eastAsia="es-CO"/>
              </w:rPr>
            </w:pPr>
            <w:ins w:id="227" w:author="censa" w:date="2019-12-09T12:55:00Z">
              <w:r>
                <w:rPr>
                  <w:rFonts w:ascii="Arial" w:eastAsia="Times New Roman" w:hAnsi="Arial" w:cs="Arial"/>
                  <w:lang w:eastAsia="es-CO"/>
                </w:rPr>
                <w:t xml:space="preserve">RN </w:t>
              </w:r>
            </w:ins>
            <w:r>
              <w:rPr>
                <w:rFonts w:ascii="Arial" w:eastAsia="Times New Roman" w:hAnsi="Arial" w:cs="Arial"/>
                <w:lang w:eastAsia="es-CO"/>
              </w:rPr>
              <w:t>9.0</w:t>
            </w:r>
          </w:p>
        </w:tc>
        <w:tc>
          <w:tcPr>
            <w:tcW w:w="7512" w:type="dxa"/>
            <w:tcBorders>
              <w:top w:val="single" w:sz="4" w:space="0" w:color="auto"/>
              <w:left w:val="nil"/>
              <w:bottom w:val="single" w:sz="4" w:space="0" w:color="auto"/>
              <w:right w:val="single" w:sz="4" w:space="0" w:color="auto"/>
            </w:tcBorders>
            <w:shd w:val="clear" w:color="auto" w:fill="auto"/>
            <w:vAlign w:val="center"/>
          </w:tcPr>
          <w:p w:rsidR="00F154B1" w:rsidRDefault="00F154B1" w:rsidP="00823C3A">
            <w:pPr>
              <w:spacing w:after="0" w:line="240" w:lineRule="auto"/>
              <w:rPr>
                <w:ins w:id="228" w:author="censa" w:date="2019-12-09T12:55:00Z"/>
                <w:rFonts w:ascii="Arial" w:eastAsia="Times New Roman" w:hAnsi="Arial" w:cs="Arial"/>
                <w:lang w:eastAsia="es-CO"/>
              </w:rPr>
            </w:pPr>
            <w:r>
              <w:rPr>
                <w:rFonts w:ascii="Arial" w:eastAsia="Times New Roman" w:hAnsi="Arial" w:cs="Arial"/>
                <w:lang w:eastAsia="es-CO"/>
              </w:rPr>
              <w:t>Sólo</w:t>
            </w:r>
            <w:r w:rsidR="00611ACD">
              <w:rPr>
                <w:rFonts w:ascii="Arial" w:eastAsia="Times New Roman" w:hAnsi="Arial" w:cs="Arial"/>
                <w:lang w:eastAsia="es-CO"/>
              </w:rPr>
              <w:t xml:space="preserve"> el administrador podrá crear</w:t>
            </w:r>
            <w:r>
              <w:rPr>
                <w:rFonts w:ascii="Arial" w:eastAsia="Times New Roman" w:hAnsi="Arial" w:cs="Arial"/>
                <w:lang w:eastAsia="es-CO"/>
              </w:rPr>
              <w:t xml:space="preserve"> cargos</w:t>
            </w:r>
            <w:r w:rsidR="00304D7B">
              <w:rPr>
                <w:rFonts w:ascii="Arial" w:eastAsia="Times New Roman" w:hAnsi="Arial" w:cs="Arial"/>
                <w:lang w:eastAsia="es-CO"/>
              </w:rPr>
              <w:t>.</w:t>
            </w:r>
          </w:p>
        </w:tc>
      </w:tr>
      <w:tr w:rsidR="00611ACD" w:rsidTr="00823C3A">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11ACD" w:rsidRDefault="00611ACD" w:rsidP="00611ACD">
            <w:pPr>
              <w:spacing w:after="0" w:line="240" w:lineRule="auto"/>
              <w:rPr>
                <w:ins w:id="229" w:author="censa" w:date="2019-12-09T12:55:00Z"/>
                <w:rFonts w:ascii="Arial" w:eastAsia="Times New Roman" w:hAnsi="Arial" w:cs="Arial"/>
                <w:lang w:eastAsia="es-CO"/>
              </w:rPr>
            </w:pPr>
            <w:ins w:id="230" w:author="censa" w:date="2019-12-09T12:55:00Z">
              <w:r>
                <w:rPr>
                  <w:rFonts w:ascii="Arial" w:eastAsia="Times New Roman" w:hAnsi="Arial" w:cs="Arial"/>
                  <w:lang w:eastAsia="es-CO"/>
                </w:rPr>
                <w:t xml:space="preserve">RN </w:t>
              </w:r>
            </w:ins>
            <w:r>
              <w:rPr>
                <w:rFonts w:ascii="Arial" w:eastAsia="Times New Roman" w:hAnsi="Arial" w:cs="Arial"/>
                <w:lang w:eastAsia="es-CO"/>
              </w:rPr>
              <w:t>9.1</w:t>
            </w:r>
          </w:p>
        </w:tc>
        <w:tc>
          <w:tcPr>
            <w:tcW w:w="7512" w:type="dxa"/>
            <w:tcBorders>
              <w:top w:val="single" w:sz="4" w:space="0" w:color="auto"/>
              <w:left w:val="nil"/>
              <w:bottom w:val="single" w:sz="4" w:space="0" w:color="auto"/>
              <w:right w:val="single" w:sz="4" w:space="0" w:color="auto"/>
            </w:tcBorders>
            <w:shd w:val="clear" w:color="auto" w:fill="auto"/>
            <w:vAlign w:val="center"/>
          </w:tcPr>
          <w:p w:rsidR="00611ACD" w:rsidRDefault="00611ACD" w:rsidP="00611ACD">
            <w:pPr>
              <w:spacing w:after="0" w:line="240" w:lineRule="auto"/>
              <w:rPr>
                <w:ins w:id="231" w:author="censa" w:date="2019-12-09T12:55:00Z"/>
                <w:rFonts w:ascii="Arial" w:eastAsia="Times New Roman" w:hAnsi="Arial" w:cs="Arial"/>
                <w:lang w:eastAsia="es-CO"/>
              </w:rPr>
            </w:pPr>
            <w:r>
              <w:rPr>
                <w:rFonts w:ascii="Arial" w:eastAsia="Times New Roman" w:hAnsi="Arial" w:cs="Arial"/>
                <w:lang w:eastAsia="es-CO"/>
              </w:rPr>
              <w:t>Sólo el administrador podrá asignar cargos</w:t>
            </w:r>
            <w:r w:rsidR="00304D7B">
              <w:rPr>
                <w:rFonts w:ascii="Arial" w:eastAsia="Times New Roman" w:hAnsi="Arial" w:cs="Arial"/>
                <w:lang w:eastAsia="es-CO"/>
              </w:rPr>
              <w:t>.</w:t>
            </w:r>
          </w:p>
        </w:tc>
      </w:tr>
      <w:tr w:rsidR="00611ACD" w:rsidTr="00823C3A">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11ACD" w:rsidRDefault="00611ACD" w:rsidP="00611ACD">
            <w:pPr>
              <w:spacing w:after="0" w:line="240" w:lineRule="auto"/>
              <w:rPr>
                <w:rFonts w:ascii="Arial" w:eastAsia="Times New Roman" w:hAnsi="Arial" w:cs="Arial"/>
                <w:lang w:eastAsia="es-CO"/>
              </w:rPr>
            </w:pPr>
            <w:r>
              <w:rPr>
                <w:rFonts w:ascii="Arial" w:eastAsia="Times New Roman" w:hAnsi="Arial" w:cs="Arial"/>
                <w:lang w:eastAsia="es-CO"/>
              </w:rPr>
              <w:t>RN 9.2</w:t>
            </w:r>
          </w:p>
        </w:tc>
        <w:tc>
          <w:tcPr>
            <w:tcW w:w="7512" w:type="dxa"/>
            <w:tcBorders>
              <w:top w:val="single" w:sz="4" w:space="0" w:color="auto"/>
              <w:left w:val="nil"/>
              <w:bottom w:val="single" w:sz="4" w:space="0" w:color="auto"/>
              <w:right w:val="single" w:sz="4" w:space="0" w:color="auto"/>
            </w:tcBorders>
            <w:shd w:val="clear" w:color="auto" w:fill="auto"/>
            <w:vAlign w:val="center"/>
          </w:tcPr>
          <w:p w:rsidR="00611ACD" w:rsidRDefault="00611ACD" w:rsidP="00611ACD">
            <w:pPr>
              <w:spacing w:after="0" w:line="240" w:lineRule="auto"/>
              <w:rPr>
                <w:rFonts w:ascii="Arial" w:eastAsia="Times New Roman" w:hAnsi="Arial" w:cs="Arial"/>
                <w:lang w:eastAsia="es-CO"/>
              </w:rPr>
            </w:pPr>
            <w:r>
              <w:rPr>
                <w:rFonts w:ascii="Arial" w:eastAsia="Times New Roman" w:hAnsi="Arial" w:cs="Arial"/>
                <w:lang w:eastAsia="es-CO"/>
              </w:rPr>
              <w:t>Sólo el administrador podrá modificar los cargos a cada usuario</w:t>
            </w:r>
            <w:r w:rsidR="00304D7B">
              <w:rPr>
                <w:rFonts w:ascii="Arial" w:eastAsia="Times New Roman" w:hAnsi="Arial" w:cs="Arial"/>
                <w:lang w:eastAsia="es-CO"/>
              </w:rPr>
              <w:t>.</w:t>
            </w:r>
          </w:p>
        </w:tc>
      </w:tr>
    </w:tbl>
    <w:p w:rsidR="00F154B1" w:rsidRDefault="00F154B1" w:rsidP="00C20032">
      <w:pPr>
        <w:rPr>
          <w:rFonts w:ascii="Arial" w:eastAsia="Calibri" w:hAnsi="Arial" w:cs="Arial"/>
          <w:b/>
          <w:sz w:val="24"/>
          <w:szCs w:val="24"/>
          <w:u w:val="single"/>
          <w:lang w:eastAsia="es-ES"/>
        </w:rPr>
      </w:pPr>
    </w:p>
    <w:p w:rsidR="00304D7B" w:rsidRDefault="00304D7B" w:rsidP="00B65279">
      <w:pPr>
        <w:pStyle w:val="Ttulo2"/>
        <w:rPr>
          <w:rFonts w:eastAsia="Calibri"/>
        </w:rPr>
      </w:pPr>
      <w:bookmarkStart w:id="232" w:name="_Toc27127917"/>
      <w:r w:rsidRPr="00304D7B">
        <w:rPr>
          <w:rFonts w:eastAsia="Calibri"/>
        </w:rPr>
        <w:t>Empleados</w:t>
      </w:r>
      <w:bookmarkEnd w:id="232"/>
    </w:p>
    <w:tbl>
      <w:tblPr>
        <w:tblW w:w="8722" w:type="dxa"/>
        <w:tblInd w:w="-147" w:type="dxa"/>
        <w:tblCellMar>
          <w:left w:w="70" w:type="dxa"/>
          <w:right w:w="70" w:type="dxa"/>
        </w:tblCellMar>
        <w:tblLook w:val="04A0" w:firstRow="1" w:lastRow="0" w:firstColumn="1" w:lastColumn="0" w:noHBand="0" w:noVBand="1"/>
      </w:tblPr>
      <w:tblGrid>
        <w:gridCol w:w="1210"/>
        <w:gridCol w:w="7512"/>
      </w:tblGrid>
      <w:tr w:rsidR="00304D7B" w:rsidTr="00823C3A">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304D7B" w:rsidRDefault="00304D7B" w:rsidP="00823C3A">
            <w:pPr>
              <w:spacing w:after="0" w:line="240" w:lineRule="auto"/>
              <w:rPr>
                <w:ins w:id="233" w:author="censa" w:date="2019-12-09T12:55:00Z"/>
                <w:rFonts w:ascii="Arial" w:eastAsia="Times New Roman" w:hAnsi="Arial" w:cs="Arial"/>
                <w:lang w:eastAsia="es-CO"/>
              </w:rPr>
            </w:pPr>
            <w:ins w:id="234" w:author="censa" w:date="2019-12-09T12:55:00Z">
              <w:r>
                <w:rPr>
                  <w:rFonts w:ascii="Arial" w:eastAsia="Times New Roman" w:hAnsi="Arial" w:cs="Arial"/>
                  <w:lang w:eastAsia="es-CO"/>
                </w:rPr>
                <w:t xml:space="preserve">RN </w:t>
              </w:r>
            </w:ins>
            <w:r>
              <w:rPr>
                <w:rFonts w:ascii="Arial" w:eastAsia="Times New Roman" w:hAnsi="Arial" w:cs="Arial"/>
                <w:lang w:eastAsia="es-CO"/>
              </w:rPr>
              <w:t>10.0</w:t>
            </w:r>
          </w:p>
        </w:tc>
        <w:tc>
          <w:tcPr>
            <w:tcW w:w="7512" w:type="dxa"/>
            <w:tcBorders>
              <w:top w:val="single" w:sz="4" w:space="0" w:color="auto"/>
              <w:left w:val="nil"/>
              <w:bottom w:val="single" w:sz="4" w:space="0" w:color="auto"/>
              <w:right w:val="single" w:sz="4" w:space="0" w:color="auto"/>
            </w:tcBorders>
            <w:shd w:val="clear" w:color="auto" w:fill="auto"/>
            <w:vAlign w:val="center"/>
          </w:tcPr>
          <w:p w:rsidR="00304D7B" w:rsidRDefault="00304D7B" w:rsidP="00304D7B">
            <w:pPr>
              <w:spacing w:after="0" w:line="240" w:lineRule="auto"/>
              <w:rPr>
                <w:ins w:id="235" w:author="censa" w:date="2019-12-09T12:55:00Z"/>
                <w:rFonts w:ascii="Arial" w:eastAsia="Times New Roman" w:hAnsi="Arial" w:cs="Arial"/>
                <w:lang w:eastAsia="es-CO"/>
              </w:rPr>
            </w:pPr>
            <w:r>
              <w:rPr>
                <w:rFonts w:ascii="Arial" w:eastAsia="Times New Roman" w:hAnsi="Arial" w:cs="Arial"/>
                <w:lang w:eastAsia="es-CO"/>
              </w:rPr>
              <w:t>Sólo el administrador podrá crear empleados.</w:t>
            </w:r>
          </w:p>
        </w:tc>
      </w:tr>
      <w:tr w:rsidR="00304D7B" w:rsidTr="00823C3A">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304D7B" w:rsidRDefault="00304D7B" w:rsidP="00823C3A">
            <w:pPr>
              <w:spacing w:after="0" w:line="240" w:lineRule="auto"/>
              <w:rPr>
                <w:rFonts w:ascii="Arial" w:eastAsia="Times New Roman" w:hAnsi="Arial" w:cs="Arial"/>
                <w:lang w:eastAsia="es-CO"/>
              </w:rPr>
            </w:pPr>
            <w:r>
              <w:rPr>
                <w:rFonts w:ascii="Arial" w:eastAsia="Times New Roman" w:hAnsi="Arial" w:cs="Arial"/>
                <w:lang w:eastAsia="es-CO"/>
              </w:rPr>
              <w:t>RN 10.2</w:t>
            </w:r>
          </w:p>
        </w:tc>
        <w:tc>
          <w:tcPr>
            <w:tcW w:w="7512" w:type="dxa"/>
            <w:tcBorders>
              <w:top w:val="single" w:sz="4" w:space="0" w:color="auto"/>
              <w:left w:val="nil"/>
              <w:bottom w:val="single" w:sz="4" w:space="0" w:color="auto"/>
              <w:right w:val="single" w:sz="4" w:space="0" w:color="auto"/>
            </w:tcBorders>
            <w:shd w:val="clear" w:color="auto" w:fill="auto"/>
            <w:vAlign w:val="center"/>
          </w:tcPr>
          <w:p w:rsidR="00304D7B" w:rsidRDefault="00304D7B" w:rsidP="00304D7B">
            <w:pPr>
              <w:spacing w:after="0" w:line="240" w:lineRule="auto"/>
              <w:rPr>
                <w:rFonts w:ascii="Arial" w:eastAsia="Times New Roman" w:hAnsi="Arial" w:cs="Arial"/>
                <w:lang w:eastAsia="es-CO"/>
              </w:rPr>
            </w:pPr>
            <w:r>
              <w:rPr>
                <w:rFonts w:ascii="Arial" w:eastAsia="Times New Roman" w:hAnsi="Arial" w:cs="Arial"/>
                <w:lang w:eastAsia="es-CO"/>
              </w:rPr>
              <w:t xml:space="preserve">Sólo el administrador podrá modificar los datos </w:t>
            </w:r>
            <w:proofErr w:type="gramStart"/>
            <w:r>
              <w:rPr>
                <w:rFonts w:ascii="Arial" w:eastAsia="Times New Roman" w:hAnsi="Arial" w:cs="Arial"/>
                <w:lang w:eastAsia="es-CO"/>
              </w:rPr>
              <w:t>del</w:t>
            </w:r>
            <w:proofErr w:type="gramEnd"/>
            <w:r>
              <w:rPr>
                <w:rFonts w:ascii="Arial" w:eastAsia="Times New Roman" w:hAnsi="Arial" w:cs="Arial"/>
                <w:lang w:eastAsia="es-CO"/>
              </w:rPr>
              <w:t xml:space="preserve"> empleados.</w:t>
            </w:r>
          </w:p>
        </w:tc>
      </w:tr>
    </w:tbl>
    <w:p w:rsidR="00304D7B" w:rsidRDefault="00304D7B" w:rsidP="00C20032">
      <w:pPr>
        <w:rPr>
          <w:rFonts w:ascii="Arial" w:eastAsia="Calibri" w:hAnsi="Arial" w:cs="Arial"/>
          <w:b/>
          <w:sz w:val="24"/>
          <w:szCs w:val="24"/>
          <w:u w:val="single"/>
          <w:lang w:eastAsia="es-ES"/>
        </w:rPr>
      </w:pPr>
    </w:p>
    <w:p w:rsidR="00263351" w:rsidRDefault="00263351" w:rsidP="00B65279">
      <w:pPr>
        <w:pStyle w:val="Ttulo2"/>
        <w:rPr>
          <w:rFonts w:eastAsia="Calibri"/>
        </w:rPr>
      </w:pPr>
      <w:bookmarkStart w:id="236" w:name="_Toc27127918"/>
      <w:r>
        <w:rPr>
          <w:rFonts w:eastAsia="Calibri"/>
        </w:rPr>
        <w:t>Evaluación Estu</w:t>
      </w:r>
      <w:r w:rsidRPr="00263351">
        <w:rPr>
          <w:rFonts w:eastAsia="Calibri"/>
        </w:rPr>
        <w:t>diantes</w:t>
      </w:r>
      <w:bookmarkEnd w:id="236"/>
    </w:p>
    <w:tbl>
      <w:tblPr>
        <w:tblW w:w="8722" w:type="dxa"/>
        <w:tblInd w:w="-147" w:type="dxa"/>
        <w:tblCellMar>
          <w:left w:w="70" w:type="dxa"/>
          <w:right w:w="70" w:type="dxa"/>
        </w:tblCellMar>
        <w:tblLook w:val="04A0" w:firstRow="1" w:lastRow="0" w:firstColumn="1" w:lastColumn="0" w:noHBand="0" w:noVBand="1"/>
      </w:tblPr>
      <w:tblGrid>
        <w:gridCol w:w="1210"/>
        <w:gridCol w:w="7512"/>
      </w:tblGrid>
      <w:tr w:rsidR="00263351" w:rsidTr="00823C3A">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63351" w:rsidRDefault="00263351" w:rsidP="00823C3A">
            <w:pPr>
              <w:spacing w:after="0" w:line="240" w:lineRule="auto"/>
              <w:rPr>
                <w:ins w:id="237" w:author="censa" w:date="2019-12-09T12:55:00Z"/>
                <w:rFonts w:ascii="Arial" w:eastAsia="Times New Roman" w:hAnsi="Arial" w:cs="Arial"/>
                <w:lang w:eastAsia="es-CO"/>
              </w:rPr>
            </w:pPr>
            <w:ins w:id="238" w:author="censa" w:date="2019-12-09T12:55:00Z">
              <w:r>
                <w:rPr>
                  <w:rFonts w:ascii="Arial" w:eastAsia="Times New Roman" w:hAnsi="Arial" w:cs="Arial"/>
                  <w:lang w:eastAsia="es-CO"/>
                </w:rPr>
                <w:t xml:space="preserve">RN </w:t>
              </w:r>
            </w:ins>
            <w:r>
              <w:rPr>
                <w:rFonts w:ascii="Arial" w:eastAsia="Times New Roman" w:hAnsi="Arial" w:cs="Arial"/>
                <w:lang w:eastAsia="es-CO"/>
              </w:rPr>
              <w:t>11.0</w:t>
            </w:r>
          </w:p>
        </w:tc>
        <w:tc>
          <w:tcPr>
            <w:tcW w:w="7512" w:type="dxa"/>
            <w:tcBorders>
              <w:top w:val="single" w:sz="4" w:space="0" w:color="auto"/>
              <w:left w:val="nil"/>
              <w:bottom w:val="single" w:sz="4" w:space="0" w:color="auto"/>
              <w:right w:val="single" w:sz="4" w:space="0" w:color="auto"/>
            </w:tcBorders>
            <w:shd w:val="clear" w:color="auto" w:fill="auto"/>
            <w:vAlign w:val="center"/>
          </w:tcPr>
          <w:p w:rsidR="00263351" w:rsidRDefault="00263351" w:rsidP="00762E07">
            <w:pPr>
              <w:spacing w:after="0" w:line="240" w:lineRule="auto"/>
              <w:rPr>
                <w:ins w:id="239" w:author="censa" w:date="2019-12-09T12:55:00Z"/>
                <w:rFonts w:ascii="Arial" w:eastAsia="Times New Roman" w:hAnsi="Arial" w:cs="Arial"/>
                <w:lang w:eastAsia="es-CO"/>
              </w:rPr>
            </w:pPr>
            <w:r>
              <w:rPr>
                <w:rFonts w:ascii="Arial" w:eastAsia="Times New Roman" w:hAnsi="Arial" w:cs="Arial"/>
                <w:lang w:eastAsia="es-CO"/>
              </w:rPr>
              <w:t xml:space="preserve">Sólo el administrador podrá </w:t>
            </w:r>
            <w:r w:rsidR="00762E07">
              <w:rPr>
                <w:rFonts w:ascii="Arial" w:eastAsia="Times New Roman" w:hAnsi="Arial" w:cs="Arial"/>
                <w:lang w:eastAsia="es-CO"/>
              </w:rPr>
              <w:t>registrar el saber, saber hacer, hacer y ser</w:t>
            </w:r>
          </w:p>
        </w:tc>
      </w:tr>
      <w:tr w:rsidR="00762E07" w:rsidTr="00823C3A">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62E07" w:rsidRDefault="00762E07" w:rsidP="00823C3A">
            <w:pPr>
              <w:spacing w:after="0" w:line="240" w:lineRule="auto"/>
              <w:rPr>
                <w:rFonts w:ascii="Arial" w:eastAsia="Times New Roman" w:hAnsi="Arial" w:cs="Arial"/>
                <w:lang w:eastAsia="es-CO"/>
              </w:rPr>
            </w:pPr>
            <w:r>
              <w:rPr>
                <w:rFonts w:ascii="Arial" w:eastAsia="Times New Roman" w:hAnsi="Arial" w:cs="Arial"/>
                <w:lang w:eastAsia="es-CO"/>
              </w:rPr>
              <w:t>RN 11.1</w:t>
            </w:r>
          </w:p>
        </w:tc>
        <w:tc>
          <w:tcPr>
            <w:tcW w:w="7512" w:type="dxa"/>
            <w:tcBorders>
              <w:top w:val="single" w:sz="4" w:space="0" w:color="auto"/>
              <w:left w:val="nil"/>
              <w:bottom w:val="single" w:sz="4" w:space="0" w:color="auto"/>
              <w:right w:val="single" w:sz="4" w:space="0" w:color="auto"/>
            </w:tcBorders>
            <w:shd w:val="clear" w:color="auto" w:fill="auto"/>
            <w:vAlign w:val="center"/>
          </w:tcPr>
          <w:p w:rsidR="00762E07" w:rsidRDefault="00762E07" w:rsidP="00762E07">
            <w:pPr>
              <w:spacing w:after="0" w:line="240" w:lineRule="auto"/>
              <w:rPr>
                <w:rFonts w:ascii="Arial" w:eastAsia="Times New Roman" w:hAnsi="Arial" w:cs="Arial"/>
                <w:lang w:eastAsia="es-CO"/>
              </w:rPr>
            </w:pPr>
            <w:r>
              <w:rPr>
                <w:rFonts w:ascii="Arial" w:eastAsia="Times New Roman" w:hAnsi="Arial" w:cs="Arial"/>
                <w:lang w:eastAsia="es-CO"/>
              </w:rPr>
              <w:t xml:space="preserve">Solo el administrador podrá listar las valoraciones </w:t>
            </w:r>
          </w:p>
        </w:tc>
      </w:tr>
    </w:tbl>
    <w:p w:rsidR="00263351" w:rsidRDefault="00263351" w:rsidP="00C20032">
      <w:pPr>
        <w:rPr>
          <w:rFonts w:ascii="Arial" w:eastAsia="Calibri" w:hAnsi="Arial" w:cs="Arial"/>
          <w:b/>
          <w:sz w:val="24"/>
          <w:szCs w:val="24"/>
          <w:lang w:eastAsia="es-ES"/>
        </w:rPr>
      </w:pPr>
    </w:p>
    <w:p w:rsidR="00762E07" w:rsidRDefault="00762E07" w:rsidP="00C20032">
      <w:pPr>
        <w:rPr>
          <w:rFonts w:ascii="Arial" w:eastAsia="Calibri" w:hAnsi="Arial" w:cs="Arial"/>
          <w:b/>
          <w:sz w:val="24"/>
          <w:szCs w:val="24"/>
          <w:lang w:eastAsia="es-ES"/>
        </w:rPr>
      </w:pPr>
    </w:p>
    <w:p w:rsidR="00AB0F72" w:rsidRDefault="00AB0F72" w:rsidP="00B65279">
      <w:pPr>
        <w:pStyle w:val="Ttulo2"/>
        <w:rPr>
          <w:rFonts w:eastAsia="Calibri"/>
        </w:rPr>
      </w:pPr>
      <w:bookmarkStart w:id="240" w:name="_Toc27127919"/>
      <w:r>
        <w:rPr>
          <w:rFonts w:eastAsia="Calibri"/>
        </w:rPr>
        <w:t>Criterios a Evaluar</w:t>
      </w:r>
      <w:bookmarkEnd w:id="240"/>
    </w:p>
    <w:tbl>
      <w:tblPr>
        <w:tblW w:w="8722" w:type="dxa"/>
        <w:tblInd w:w="-147" w:type="dxa"/>
        <w:tblCellMar>
          <w:left w:w="70" w:type="dxa"/>
          <w:right w:w="70" w:type="dxa"/>
        </w:tblCellMar>
        <w:tblLook w:val="04A0" w:firstRow="1" w:lastRow="0" w:firstColumn="1" w:lastColumn="0" w:noHBand="0" w:noVBand="1"/>
      </w:tblPr>
      <w:tblGrid>
        <w:gridCol w:w="1210"/>
        <w:gridCol w:w="7512"/>
      </w:tblGrid>
      <w:tr w:rsidR="00762E07" w:rsidTr="00823C3A">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62E07" w:rsidRDefault="00762E07" w:rsidP="00823C3A">
            <w:pPr>
              <w:spacing w:after="0" w:line="240" w:lineRule="auto"/>
              <w:rPr>
                <w:ins w:id="241" w:author="censa" w:date="2019-12-09T12:55:00Z"/>
                <w:rFonts w:ascii="Arial" w:eastAsia="Times New Roman" w:hAnsi="Arial" w:cs="Arial"/>
                <w:lang w:eastAsia="es-CO"/>
              </w:rPr>
            </w:pPr>
            <w:ins w:id="242" w:author="censa" w:date="2019-12-09T12:55:00Z">
              <w:r>
                <w:rPr>
                  <w:rFonts w:ascii="Arial" w:eastAsia="Times New Roman" w:hAnsi="Arial" w:cs="Arial"/>
                  <w:lang w:eastAsia="es-CO"/>
                </w:rPr>
                <w:t>R</w:t>
              </w:r>
            </w:ins>
            <w:r>
              <w:rPr>
                <w:rFonts w:ascii="Arial" w:eastAsia="Times New Roman" w:hAnsi="Arial" w:cs="Arial"/>
                <w:lang w:eastAsia="es-CO"/>
              </w:rPr>
              <w:t>N 12.0</w:t>
            </w:r>
          </w:p>
        </w:tc>
        <w:tc>
          <w:tcPr>
            <w:tcW w:w="7512" w:type="dxa"/>
            <w:tcBorders>
              <w:top w:val="single" w:sz="4" w:space="0" w:color="auto"/>
              <w:left w:val="nil"/>
              <w:bottom w:val="single" w:sz="4" w:space="0" w:color="auto"/>
              <w:right w:val="single" w:sz="4" w:space="0" w:color="auto"/>
            </w:tcBorders>
            <w:shd w:val="clear" w:color="auto" w:fill="auto"/>
            <w:vAlign w:val="center"/>
          </w:tcPr>
          <w:p w:rsidR="00762E07" w:rsidRDefault="00762E07" w:rsidP="00762E07">
            <w:pPr>
              <w:spacing w:after="0" w:line="240" w:lineRule="auto"/>
              <w:rPr>
                <w:ins w:id="243" w:author="censa" w:date="2019-12-09T12:55:00Z"/>
                <w:rFonts w:ascii="Arial" w:eastAsia="Times New Roman" w:hAnsi="Arial" w:cs="Arial"/>
                <w:lang w:eastAsia="es-CO"/>
              </w:rPr>
            </w:pPr>
            <w:r>
              <w:rPr>
                <w:rFonts w:ascii="Arial" w:eastAsia="Times New Roman" w:hAnsi="Arial" w:cs="Arial"/>
                <w:lang w:eastAsia="es-CO"/>
              </w:rPr>
              <w:t>Solo el administrador podrá registrar los criterios a evaluar</w:t>
            </w:r>
          </w:p>
        </w:tc>
      </w:tr>
      <w:tr w:rsidR="00762E07" w:rsidTr="00823C3A">
        <w:trPr>
          <w:trHeight w:val="620"/>
        </w:trPr>
        <w:tc>
          <w:tcPr>
            <w:tcW w:w="121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62E07" w:rsidRDefault="00762E07" w:rsidP="00823C3A">
            <w:pPr>
              <w:spacing w:after="0" w:line="240" w:lineRule="auto"/>
              <w:rPr>
                <w:rFonts w:ascii="Arial" w:eastAsia="Times New Roman" w:hAnsi="Arial" w:cs="Arial"/>
                <w:lang w:eastAsia="es-CO"/>
              </w:rPr>
            </w:pPr>
            <w:r>
              <w:rPr>
                <w:rFonts w:ascii="Arial" w:eastAsia="Times New Roman" w:hAnsi="Arial" w:cs="Arial"/>
                <w:lang w:eastAsia="es-CO"/>
              </w:rPr>
              <w:t>RN 12.1</w:t>
            </w:r>
          </w:p>
        </w:tc>
        <w:tc>
          <w:tcPr>
            <w:tcW w:w="7512" w:type="dxa"/>
            <w:tcBorders>
              <w:top w:val="single" w:sz="4" w:space="0" w:color="auto"/>
              <w:left w:val="nil"/>
              <w:bottom w:val="single" w:sz="4" w:space="0" w:color="auto"/>
              <w:right w:val="single" w:sz="4" w:space="0" w:color="auto"/>
            </w:tcBorders>
            <w:shd w:val="clear" w:color="auto" w:fill="auto"/>
            <w:vAlign w:val="center"/>
          </w:tcPr>
          <w:p w:rsidR="00762E07" w:rsidRDefault="00762E07" w:rsidP="00762E07">
            <w:pPr>
              <w:spacing w:after="0" w:line="240" w:lineRule="auto"/>
              <w:rPr>
                <w:rFonts w:ascii="Arial" w:eastAsia="Times New Roman" w:hAnsi="Arial" w:cs="Arial"/>
                <w:lang w:eastAsia="es-CO"/>
              </w:rPr>
            </w:pPr>
            <w:r>
              <w:rPr>
                <w:rFonts w:ascii="Arial" w:eastAsia="Times New Roman" w:hAnsi="Arial" w:cs="Arial"/>
                <w:lang w:eastAsia="es-CO"/>
              </w:rPr>
              <w:t>Solo el estudiante podrá calificar</w:t>
            </w:r>
          </w:p>
        </w:tc>
      </w:tr>
    </w:tbl>
    <w:p w:rsidR="00762E07" w:rsidRDefault="00762E07" w:rsidP="00C20032">
      <w:pPr>
        <w:rPr>
          <w:rFonts w:ascii="Arial" w:eastAsia="Calibri" w:hAnsi="Arial" w:cs="Arial"/>
          <w:b/>
          <w:sz w:val="24"/>
          <w:szCs w:val="24"/>
          <w:lang w:eastAsia="es-ES"/>
        </w:rPr>
      </w:pPr>
    </w:p>
    <w:p w:rsidR="00762E07" w:rsidRPr="00263351" w:rsidRDefault="00762E07" w:rsidP="00C20032">
      <w:pPr>
        <w:rPr>
          <w:rFonts w:ascii="Arial" w:eastAsia="Calibri" w:hAnsi="Arial" w:cs="Arial"/>
          <w:b/>
          <w:sz w:val="24"/>
          <w:szCs w:val="24"/>
          <w:lang w:eastAsia="es-ES"/>
        </w:rPr>
      </w:pPr>
    </w:p>
    <w:p w:rsidR="002A597E" w:rsidRPr="001F69C4" w:rsidDel="005E5715" w:rsidRDefault="002A597E" w:rsidP="00C20032">
      <w:pPr>
        <w:jc w:val="center"/>
        <w:rPr>
          <w:del w:id="244" w:author="censa" w:date="2019-12-09T12:57:00Z"/>
          <w:rFonts w:ascii="Arial" w:hAnsi="Arial" w:cs="Arial"/>
          <w:b/>
          <w:sz w:val="24"/>
          <w:szCs w:val="24"/>
        </w:rPr>
      </w:pPr>
    </w:p>
    <w:p w:rsidR="00A94399" w:rsidRPr="001F69C4" w:rsidDel="005E5715" w:rsidRDefault="00A94399" w:rsidP="00C20032">
      <w:pPr>
        <w:jc w:val="center"/>
        <w:rPr>
          <w:del w:id="245" w:author="censa" w:date="2019-12-09T12:57:00Z"/>
          <w:rFonts w:ascii="Arial" w:hAnsi="Arial" w:cs="Arial"/>
          <w:b/>
          <w:sz w:val="24"/>
          <w:szCs w:val="24"/>
        </w:rPr>
      </w:pPr>
    </w:p>
    <w:p w:rsidR="009504F0" w:rsidRPr="001F69C4" w:rsidRDefault="009504F0" w:rsidP="00C20032">
      <w:pPr>
        <w:jc w:val="center"/>
        <w:rPr>
          <w:rFonts w:ascii="Arial" w:hAnsi="Arial" w:cs="Arial"/>
          <w:b/>
          <w:sz w:val="24"/>
          <w:szCs w:val="24"/>
        </w:rPr>
      </w:pPr>
    </w:p>
    <w:p w:rsidR="00A94399" w:rsidRPr="001F69C4" w:rsidRDefault="00A94399" w:rsidP="00C20032">
      <w:pPr>
        <w:jc w:val="center"/>
        <w:rPr>
          <w:rFonts w:ascii="Arial" w:hAnsi="Arial" w:cs="Arial"/>
          <w:b/>
          <w:sz w:val="24"/>
          <w:szCs w:val="24"/>
        </w:rPr>
      </w:pPr>
    </w:p>
    <w:p w:rsidR="00FC5E82" w:rsidRPr="00B65279" w:rsidRDefault="00FC5E82" w:rsidP="00B65279">
      <w:pPr>
        <w:pStyle w:val="Ttulo1"/>
      </w:pPr>
      <w:bookmarkStart w:id="246" w:name="_Toc27127920"/>
      <w:r w:rsidRPr="00B65279">
        <w:t>PLATAFORMA DE DESARROLLO</w:t>
      </w:r>
      <w:bookmarkEnd w:id="246"/>
    </w:p>
    <w:p w:rsidR="00C20032" w:rsidRPr="001F69C4" w:rsidRDefault="00C20032" w:rsidP="00FC5E82">
      <w:pPr>
        <w:pStyle w:val="Prrafodelista"/>
        <w:jc w:val="center"/>
        <w:rPr>
          <w:rFonts w:ascii="Arial" w:hAnsi="Arial" w:cs="Arial"/>
          <w:b/>
          <w:szCs w:val="24"/>
          <w:lang w:val="es-CO"/>
        </w:rPr>
      </w:pPr>
    </w:p>
    <w:p w:rsidR="00C20032" w:rsidRPr="001F69C4" w:rsidRDefault="00C20032" w:rsidP="00FC5E82">
      <w:pPr>
        <w:pStyle w:val="Prrafodelista"/>
        <w:jc w:val="center"/>
        <w:rPr>
          <w:rFonts w:ascii="Arial" w:hAnsi="Arial" w:cs="Arial"/>
          <w:b/>
          <w:szCs w:val="24"/>
          <w:lang w:val="es-CO"/>
        </w:rPr>
      </w:pPr>
    </w:p>
    <w:p w:rsidR="00FC5E82" w:rsidRPr="001F69C4" w:rsidRDefault="00890A2E" w:rsidP="00C20032">
      <w:pPr>
        <w:jc w:val="both"/>
        <w:rPr>
          <w:rFonts w:ascii="Arial" w:hAnsi="Arial" w:cs="Arial"/>
          <w:sz w:val="24"/>
          <w:szCs w:val="24"/>
        </w:rPr>
      </w:pPr>
      <w:r w:rsidRPr="001F69C4">
        <w:rPr>
          <w:rFonts w:ascii="Arial" w:hAnsi="Arial" w:cs="Arial"/>
          <w:sz w:val="24"/>
          <w:szCs w:val="24"/>
        </w:rPr>
        <w:t xml:space="preserve">El sistema </w:t>
      </w:r>
      <w:del w:id="247" w:author="censa" w:date="2019-12-09T12:58:00Z">
        <w:r w:rsidRPr="001F69C4" w:rsidDel="005E5715">
          <w:rPr>
            <w:rFonts w:ascii="Arial" w:hAnsi="Arial" w:cs="Arial"/>
            <w:sz w:val="24"/>
            <w:szCs w:val="24"/>
          </w:rPr>
          <w:delText>SAVAS (Sistema administrativo de ventas a Supermercados)</w:delText>
        </w:r>
      </w:del>
      <w:ins w:id="248" w:author="censa" w:date="2019-12-09T12:58:00Z">
        <w:r w:rsidR="005E5715">
          <w:rPr>
            <w:rFonts w:ascii="Arial" w:hAnsi="Arial" w:cs="Arial"/>
            <w:sz w:val="24"/>
            <w:szCs w:val="24"/>
          </w:rPr>
          <w:t>Bitácoras Censa</w:t>
        </w:r>
      </w:ins>
      <w:r w:rsidRPr="001F69C4">
        <w:rPr>
          <w:rFonts w:ascii="Arial" w:hAnsi="Arial" w:cs="Arial"/>
          <w:sz w:val="24"/>
          <w:szCs w:val="24"/>
        </w:rPr>
        <w:t xml:space="preserve"> se desarrolló en el lenguaje de programación </w:t>
      </w:r>
      <w:ins w:id="249" w:author="censa" w:date="2019-12-09T13:19:00Z">
        <w:r w:rsidR="008B0619">
          <w:rPr>
            <w:rFonts w:ascii="Arial" w:hAnsi="Arial" w:cs="Arial"/>
            <w:sz w:val="24"/>
            <w:szCs w:val="24"/>
          </w:rPr>
          <w:t xml:space="preserve">PHP </w:t>
        </w:r>
      </w:ins>
      <w:proofErr w:type="spellStart"/>
      <w:ins w:id="250" w:author="censa" w:date="2019-12-09T13:20:00Z">
        <w:r w:rsidR="008B0619">
          <w:rPr>
            <w:rFonts w:ascii="Arial" w:hAnsi="Arial" w:cs="Arial"/>
            <w:sz w:val="24"/>
            <w:szCs w:val="24"/>
          </w:rPr>
          <w:t>Hypertext</w:t>
        </w:r>
        <w:proofErr w:type="spellEnd"/>
        <w:r w:rsidR="008B0619">
          <w:rPr>
            <w:rFonts w:ascii="Arial" w:hAnsi="Arial" w:cs="Arial"/>
            <w:sz w:val="24"/>
            <w:szCs w:val="24"/>
          </w:rPr>
          <w:t xml:space="preserve"> </w:t>
        </w:r>
        <w:proofErr w:type="spellStart"/>
        <w:r w:rsidR="008B0619">
          <w:rPr>
            <w:rFonts w:ascii="Arial" w:hAnsi="Arial" w:cs="Arial"/>
            <w:sz w:val="24"/>
            <w:szCs w:val="24"/>
          </w:rPr>
          <w:t>Preprocessor</w:t>
        </w:r>
        <w:proofErr w:type="spellEnd"/>
        <w:r w:rsidR="008B0619">
          <w:rPr>
            <w:rFonts w:ascii="Arial" w:hAnsi="Arial" w:cs="Arial"/>
            <w:sz w:val="24"/>
            <w:szCs w:val="24"/>
          </w:rPr>
          <w:t xml:space="preserve"> (</w:t>
        </w:r>
      </w:ins>
      <w:ins w:id="251" w:author="censa" w:date="2019-12-09T13:21:00Z">
        <w:r w:rsidR="008B0619">
          <w:rPr>
            <w:rFonts w:ascii="Arial" w:hAnsi="Arial" w:cs="Arial"/>
            <w:sz w:val="24"/>
            <w:szCs w:val="24"/>
          </w:rPr>
          <w:t>p</w:t>
        </w:r>
      </w:ins>
      <w:ins w:id="252" w:author="censa" w:date="2019-12-09T13:22:00Z">
        <w:r w:rsidR="008B0619">
          <w:rPr>
            <w:rFonts w:ascii="Arial" w:hAnsi="Arial" w:cs="Arial"/>
            <w:sz w:val="24"/>
            <w:szCs w:val="24"/>
          </w:rPr>
          <w:t>rep</w:t>
        </w:r>
      </w:ins>
      <w:ins w:id="253" w:author="censa" w:date="2019-12-09T13:21:00Z">
        <w:r w:rsidR="008B0619">
          <w:rPr>
            <w:rFonts w:ascii="Arial" w:hAnsi="Arial" w:cs="Arial"/>
            <w:sz w:val="24"/>
            <w:szCs w:val="24"/>
          </w:rPr>
          <w:t>rocesador de hipertexto</w:t>
        </w:r>
      </w:ins>
      <w:ins w:id="254" w:author="censa" w:date="2019-12-09T13:20:00Z">
        <w:r w:rsidR="008B0619">
          <w:rPr>
            <w:rFonts w:ascii="Arial" w:hAnsi="Arial" w:cs="Arial"/>
            <w:sz w:val="24"/>
            <w:szCs w:val="24"/>
          </w:rPr>
          <w:t>)</w:t>
        </w:r>
      </w:ins>
      <w:del w:id="255" w:author="censa" w:date="2019-12-09T13:19:00Z">
        <w:r w:rsidRPr="001F69C4" w:rsidDel="008B0619">
          <w:rPr>
            <w:rFonts w:ascii="Arial" w:hAnsi="Arial" w:cs="Arial"/>
            <w:sz w:val="24"/>
            <w:szCs w:val="24"/>
          </w:rPr>
          <w:delText>C</w:delText>
        </w:r>
      </w:del>
      <w:ins w:id="256" w:author="censa" w:date="2019-12-09T13:22:00Z">
        <w:r w:rsidR="008B0619">
          <w:rPr>
            <w:rFonts w:ascii="Arial" w:hAnsi="Arial" w:cs="Arial"/>
            <w:sz w:val="24"/>
            <w:szCs w:val="24"/>
          </w:rPr>
          <w:t>.</w:t>
        </w:r>
      </w:ins>
      <w:del w:id="257" w:author="censa" w:date="2019-12-09T13:19:00Z">
        <w:r w:rsidRPr="001F69C4" w:rsidDel="008B0619">
          <w:rPr>
            <w:rFonts w:ascii="Arial" w:hAnsi="Arial" w:cs="Arial"/>
            <w:sz w:val="24"/>
            <w:szCs w:val="24"/>
          </w:rPr>
          <w:delText>#</w:delText>
        </w:r>
      </w:del>
      <w:del w:id="258" w:author="censa" w:date="2019-12-09T13:22:00Z">
        <w:r w:rsidRPr="001F69C4" w:rsidDel="008B0619">
          <w:rPr>
            <w:rFonts w:ascii="Arial" w:hAnsi="Arial" w:cs="Arial"/>
            <w:sz w:val="24"/>
            <w:szCs w:val="24"/>
          </w:rPr>
          <w:delText xml:space="preserve"> de Microsoft en su versión de plataforma web (ASP.NET).</w:delText>
        </w:r>
      </w:del>
    </w:p>
    <w:p w:rsidR="00C20032" w:rsidRPr="001F69C4" w:rsidRDefault="00C20032" w:rsidP="00C20032">
      <w:pPr>
        <w:rPr>
          <w:rFonts w:ascii="Arial" w:hAnsi="Arial" w:cs="Arial"/>
          <w:b/>
          <w:sz w:val="24"/>
          <w:szCs w:val="24"/>
        </w:rPr>
      </w:pPr>
    </w:p>
    <w:p w:rsidR="00890A2E" w:rsidRPr="001F69C4" w:rsidRDefault="00A94399" w:rsidP="00B65279">
      <w:pPr>
        <w:pStyle w:val="Ttulo2"/>
      </w:pPr>
      <w:r w:rsidRPr="001F69C4">
        <w:t xml:space="preserve"> </w:t>
      </w:r>
      <w:bookmarkStart w:id="259" w:name="_Toc27127921"/>
      <w:r w:rsidR="00890A2E" w:rsidRPr="001F69C4">
        <w:t>LEGUAJE DE PROGRAMACIÓN</w:t>
      </w:r>
      <w:bookmarkEnd w:id="259"/>
    </w:p>
    <w:p w:rsidR="00890A2E" w:rsidRPr="001F69C4" w:rsidRDefault="00890A2E" w:rsidP="00C20032">
      <w:pPr>
        <w:jc w:val="both"/>
        <w:rPr>
          <w:rFonts w:ascii="Arial" w:hAnsi="Arial" w:cs="Arial"/>
          <w:sz w:val="24"/>
          <w:szCs w:val="24"/>
        </w:rPr>
      </w:pPr>
      <w:r w:rsidRPr="001F69C4">
        <w:rPr>
          <w:rFonts w:ascii="Arial" w:hAnsi="Arial" w:cs="Arial"/>
          <w:sz w:val="24"/>
          <w:szCs w:val="24"/>
        </w:rPr>
        <w:t>Es un lenguaje que puede ser utilizado para controlar el comportamiento de una máquina, particularmente una computadora. Consiste en un conjunto de reglas sintácticas y semánticas que definen su estructura y el significado de sus elementos, respectivamente. Aunque muchas veces se usa lenguaje de programación y lenguaje informático como si fuesen sinónimos, no tiene por qué ser así, ya que los lenguajes informáticos engloban a los lenguajes de programación y a otros más, como, por ejemplo, el HTML.</w:t>
      </w:r>
    </w:p>
    <w:p w:rsidR="00C20032" w:rsidRPr="001F69C4" w:rsidRDefault="00C20032" w:rsidP="00C20032">
      <w:pPr>
        <w:rPr>
          <w:rFonts w:ascii="Arial" w:eastAsia="Calibri" w:hAnsi="Arial" w:cs="Arial"/>
          <w:sz w:val="24"/>
          <w:szCs w:val="24"/>
          <w:lang w:eastAsia="es-ES"/>
        </w:rPr>
      </w:pPr>
    </w:p>
    <w:p w:rsidR="00890A2E" w:rsidRPr="001F69C4" w:rsidRDefault="00A94399" w:rsidP="00B65279">
      <w:pPr>
        <w:pStyle w:val="Ttulo2"/>
      </w:pPr>
      <w:r w:rsidRPr="001F69C4">
        <w:t xml:space="preserve"> </w:t>
      </w:r>
      <w:bookmarkStart w:id="260" w:name="_Toc27127922"/>
      <w:r w:rsidR="000F280E" w:rsidRPr="001F69C4">
        <w:t>PLATAFORMA DE DESARROLLO</w:t>
      </w:r>
      <w:bookmarkEnd w:id="260"/>
      <w:r w:rsidR="000F280E" w:rsidRPr="001F69C4">
        <w:t xml:space="preserve"> </w:t>
      </w:r>
    </w:p>
    <w:p w:rsidR="000F280E" w:rsidRPr="001F69C4" w:rsidRDefault="000F280E" w:rsidP="00C20032">
      <w:pPr>
        <w:jc w:val="both"/>
        <w:rPr>
          <w:rFonts w:ascii="Arial" w:hAnsi="Arial" w:cs="Arial"/>
          <w:sz w:val="24"/>
          <w:szCs w:val="24"/>
        </w:rPr>
      </w:pPr>
      <w:r w:rsidRPr="001F69C4">
        <w:rPr>
          <w:rFonts w:ascii="Arial" w:hAnsi="Arial" w:cs="Arial"/>
          <w:sz w:val="24"/>
          <w:szCs w:val="24"/>
        </w:rPr>
        <w:t>Es un entorno de programación que ha sido empaquetado como un programa de aplicación, el cual ofrece servicios integrales. Las plataformas de desarrollo están diseñadas para maximizar la productividad de los programadores, proporcionando componentes estrechamente ligados con interfaces de usuario similares.</w:t>
      </w:r>
    </w:p>
    <w:p w:rsidR="00A94399" w:rsidRPr="001F69C4" w:rsidRDefault="00A94399" w:rsidP="00A94399">
      <w:pPr>
        <w:jc w:val="both"/>
        <w:rPr>
          <w:rFonts w:ascii="Arial" w:hAnsi="Arial" w:cs="Arial"/>
          <w:sz w:val="24"/>
          <w:szCs w:val="24"/>
        </w:rPr>
      </w:pPr>
    </w:p>
    <w:p w:rsidR="001703B1" w:rsidRPr="001F69C4" w:rsidRDefault="001703B1" w:rsidP="00B65279">
      <w:pPr>
        <w:pStyle w:val="Ttulo2"/>
      </w:pPr>
      <w:bookmarkStart w:id="261" w:name="_Toc27127925"/>
      <w:r w:rsidRPr="001F69C4">
        <w:t>MOTOR BASE DE DATOS</w:t>
      </w:r>
      <w:bookmarkEnd w:id="261"/>
    </w:p>
    <w:p w:rsidR="00A94399" w:rsidRDefault="00E778B7" w:rsidP="00A94399">
      <w:pPr>
        <w:pStyle w:val="Prrafodelista"/>
        <w:jc w:val="both"/>
        <w:rPr>
          <w:rFonts w:ascii="Arial" w:eastAsia="Times New Roman" w:hAnsi="Arial" w:cs="Arial"/>
          <w:szCs w:val="24"/>
          <w:lang w:val="es-CO" w:eastAsia="es-CO"/>
        </w:rPr>
      </w:pPr>
      <w:proofErr w:type="spellStart"/>
      <w:r w:rsidRPr="006C050F">
        <w:rPr>
          <w:rFonts w:ascii="Arial" w:hAnsi="Arial" w:cs="Arial"/>
          <w:b/>
          <w:bCs/>
          <w:color w:val="222222"/>
          <w:szCs w:val="24"/>
          <w:shd w:val="clear" w:color="auto" w:fill="FFFFFF"/>
        </w:rPr>
        <w:t>MariaDB</w:t>
      </w:r>
      <w:proofErr w:type="spellEnd"/>
      <w:r w:rsidRPr="006C050F">
        <w:rPr>
          <w:rFonts w:ascii="Arial" w:hAnsi="Arial" w:cs="Arial"/>
          <w:color w:val="222222"/>
          <w:szCs w:val="24"/>
          <w:shd w:val="clear" w:color="auto" w:fill="FFFFFF"/>
        </w:rPr>
        <w:t> es un </w:t>
      </w:r>
      <w:proofErr w:type="spellStart"/>
      <w:r w:rsidR="006C050F" w:rsidRPr="006C050F">
        <w:rPr>
          <w:rFonts w:ascii="Arial" w:hAnsi="Arial" w:cs="Arial"/>
          <w:color w:val="222222"/>
          <w:szCs w:val="24"/>
          <w:shd w:val="clear" w:color="auto" w:fill="FFFFFF"/>
        </w:rPr>
        <w:t>siatema</w:t>
      </w:r>
      <w:proofErr w:type="spellEnd"/>
      <w:r w:rsidR="006C050F" w:rsidRPr="006C050F">
        <w:rPr>
          <w:rFonts w:ascii="Arial" w:hAnsi="Arial" w:cs="Arial"/>
          <w:color w:val="222222"/>
          <w:szCs w:val="24"/>
          <w:shd w:val="clear" w:color="auto" w:fill="FFFFFF"/>
        </w:rPr>
        <w:t xml:space="preserve"> de gestión de base de datos</w:t>
      </w:r>
      <w:hyperlink r:id="rId12" w:tooltip="Sistema de gestión de bases de datos" w:history="1"/>
      <w:r w:rsidRPr="006C050F">
        <w:rPr>
          <w:rFonts w:ascii="Arial" w:hAnsi="Arial" w:cs="Arial"/>
          <w:color w:val="222222"/>
          <w:szCs w:val="24"/>
          <w:shd w:val="clear" w:color="auto" w:fill="FFFFFF"/>
        </w:rPr>
        <w:t> derivado de </w:t>
      </w:r>
      <w:proofErr w:type="spellStart"/>
      <w:r w:rsidR="006C050F">
        <w:rPr>
          <w:rFonts w:cs="Arial"/>
          <w:szCs w:val="24"/>
          <w:shd w:val="clear" w:color="auto" w:fill="FFFFFF"/>
        </w:rPr>
        <w:t>MySQL</w:t>
      </w:r>
      <w:proofErr w:type="spellEnd"/>
      <w:r w:rsidRPr="006C050F">
        <w:rPr>
          <w:rFonts w:ascii="Arial" w:hAnsi="Arial" w:cs="Arial"/>
          <w:color w:val="222222"/>
          <w:szCs w:val="24"/>
          <w:shd w:val="clear" w:color="auto" w:fill="FFFFFF"/>
        </w:rPr>
        <w:t> con </w:t>
      </w:r>
      <w:r w:rsidR="006C050F">
        <w:rPr>
          <w:rFonts w:ascii="Arial" w:hAnsi="Arial" w:cs="Arial"/>
          <w:color w:val="222222"/>
          <w:szCs w:val="24"/>
          <w:shd w:val="clear" w:color="auto" w:fill="FFFFFF"/>
        </w:rPr>
        <w:t>licencia GPL</w:t>
      </w:r>
      <w:hyperlink r:id="rId13" w:tooltip="Licencia GPL" w:history="1"/>
      <w:r w:rsidRPr="006C050F">
        <w:rPr>
          <w:rFonts w:ascii="Arial" w:hAnsi="Arial" w:cs="Arial"/>
          <w:color w:val="222222"/>
          <w:szCs w:val="24"/>
          <w:shd w:val="clear" w:color="auto" w:fill="FFFFFF"/>
        </w:rPr>
        <w:t xml:space="preserve"> (General </w:t>
      </w:r>
      <w:proofErr w:type="spellStart"/>
      <w:r w:rsidRPr="006C050F">
        <w:rPr>
          <w:rFonts w:ascii="Arial" w:hAnsi="Arial" w:cs="Arial"/>
          <w:color w:val="222222"/>
          <w:szCs w:val="24"/>
          <w:shd w:val="clear" w:color="auto" w:fill="FFFFFF"/>
        </w:rPr>
        <w:t>Public</w:t>
      </w:r>
      <w:proofErr w:type="spellEnd"/>
      <w:r w:rsidRPr="006C050F">
        <w:rPr>
          <w:rFonts w:ascii="Arial" w:hAnsi="Arial" w:cs="Arial"/>
          <w:color w:val="222222"/>
          <w:szCs w:val="24"/>
          <w:shd w:val="clear" w:color="auto" w:fill="FFFFFF"/>
        </w:rPr>
        <w:t xml:space="preserve"> </w:t>
      </w:r>
      <w:proofErr w:type="spellStart"/>
      <w:r w:rsidRPr="006C050F">
        <w:rPr>
          <w:rFonts w:ascii="Arial" w:hAnsi="Arial" w:cs="Arial"/>
          <w:color w:val="222222"/>
          <w:szCs w:val="24"/>
          <w:shd w:val="clear" w:color="auto" w:fill="FFFFFF"/>
        </w:rPr>
        <w:t>License</w:t>
      </w:r>
      <w:proofErr w:type="spellEnd"/>
      <w:r w:rsidRPr="006C050F">
        <w:rPr>
          <w:rFonts w:ascii="Arial" w:hAnsi="Arial" w:cs="Arial"/>
          <w:color w:val="222222"/>
          <w:szCs w:val="24"/>
          <w:shd w:val="clear" w:color="auto" w:fill="FFFFFF"/>
        </w:rPr>
        <w:t>). Es desarrollado por </w:t>
      </w:r>
      <w:hyperlink r:id="rId14" w:tooltip="Michael Widenius" w:history="1">
        <w:r w:rsidR="006C050F">
          <w:rPr>
            <w:rStyle w:val="Hipervnculo"/>
            <w:rFonts w:cs="Arial"/>
            <w:color w:val="000000" w:themeColor="text1"/>
            <w:szCs w:val="24"/>
            <w:shd w:val="clear" w:color="auto" w:fill="FFFFFF"/>
          </w:rPr>
          <w:t>Michael</w:t>
        </w:r>
        <w:r w:rsidRPr="006C050F">
          <w:rPr>
            <w:rStyle w:val="Hipervnculo"/>
            <w:rFonts w:cs="Arial"/>
            <w:color w:val="000000" w:themeColor="text1"/>
            <w:szCs w:val="24"/>
            <w:shd w:val="clear" w:color="auto" w:fill="FFFFFF"/>
          </w:rPr>
          <w:t xml:space="preserve"> (</w:t>
        </w:r>
        <w:proofErr w:type="spellStart"/>
        <w:r w:rsidRPr="006C050F">
          <w:rPr>
            <w:rStyle w:val="Hipervnculo"/>
            <w:rFonts w:cs="Arial"/>
            <w:color w:val="000000" w:themeColor="text1"/>
            <w:szCs w:val="24"/>
            <w:shd w:val="clear" w:color="auto" w:fill="FFFFFF"/>
          </w:rPr>
          <w:t>Monty</w:t>
        </w:r>
        <w:proofErr w:type="spellEnd"/>
        <w:r w:rsidRPr="006C050F">
          <w:rPr>
            <w:rStyle w:val="Hipervnculo"/>
            <w:rFonts w:cs="Arial"/>
            <w:color w:val="000000" w:themeColor="text1"/>
            <w:szCs w:val="24"/>
            <w:shd w:val="clear" w:color="auto" w:fill="FFFFFF"/>
          </w:rPr>
          <w:t xml:space="preserve">) </w:t>
        </w:r>
        <w:proofErr w:type="spellStart"/>
        <w:r w:rsidRPr="006C050F">
          <w:rPr>
            <w:rStyle w:val="Hipervnculo"/>
            <w:rFonts w:cs="Arial"/>
            <w:color w:val="000000" w:themeColor="text1"/>
            <w:szCs w:val="24"/>
            <w:shd w:val="clear" w:color="auto" w:fill="FFFFFF"/>
          </w:rPr>
          <w:t>Widenius</w:t>
        </w:r>
        <w:proofErr w:type="spellEnd"/>
      </w:hyperlink>
      <w:r w:rsidRPr="006C050F">
        <w:rPr>
          <w:rFonts w:ascii="Arial" w:hAnsi="Arial" w:cs="Arial"/>
          <w:color w:val="222222"/>
          <w:szCs w:val="24"/>
          <w:shd w:val="clear" w:color="auto" w:fill="FFFFFF"/>
        </w:rPr>
        <w:t> —fundador de </w:t>
      </w:r>
      <w:proofErr w:type="spellStart"/>
      <w:r w:rsidR="005D69D4">
        <w:fldChar w:fldCharType="begin"/>
      </w:r>
      <w:r w:rsidR="005D69D4">
        <w:instrText xml:space="preserve"> HYPERLINK "https://es.wikipedia.org/wiki/MySQL" \o "MySQL" </w:instrText>
      </w:r>
      <w:r w:rsidR="005D69D4">
        <w:fldChar w:fldCharType="separate"/>
      </w:r>
      <w:r w:rsidRPr="006C050F">
        <w:rPr>
          <w:rStyle w:val="Hipervnculo"/>
          <w:rFonts w:cs="Arial"/>
          <w:color w:val="000000" w:themeColor="text1"/>
          <w:szCs w:val="24"/>
          <w:shd w:val="clear" w:color="auto" w:fill="FFFFFF"/>
        </w:rPr>
        <w:t>MySQL</w:t>
      </w:r>
      <w:proofErr w:type="spellEnd"/>
      <w:r w:rsidR="005D69D4">
        <w:rPr>
          <w:rStyle w:val="Hipervnculo"/>
          <w:rFonts w:cs="Arial"/>
          <w:color w:val="000000" w:themeColor="text1"/>
          <w:szCs w:val="24"/>
          <w:shd w:val="clear" w:color="auto" w:fill="FFFFFF"/>
        </w:rPr>
        <w:fldChar w:fldCharType="end"/>
      </w:r>
      <w:r w:rsidRPr="006C050F">
        <w:rPr>
          <w:rFonts w:ascii="Arial" w:hAnsi="Arial" w:cs="Arial"/>
          <w:color w:val="222222"/>
          <w:szCs w:val="24"/>
          <w:shd w:val="clear" w:color="auto" w:fill="FFFFFF"/>
        </w:rPr>
        <w:t xml:space="preserve">—, la fundación </w:t>
      </w:r>
      <w:proofErr w:type="spellStart"/>
      <w:r w:rsidRPr="006C050F">
        <w:rPr>
          <w:rFonts w:ascii="Arial" w:hAnsi="Arial" w:cs="Arial"/>
          <w:color w:val="222222"/>
          <w:szCs w:val="24"/>
          <w:shd w:val="clear" w:color="auto" w:fill="FFFFFF"/>
        </w:rPr>
        <w:t>MariaDB</w:t>
      </w:r>
      <w:proofErr w:type="spellEnd"/>
      <w:r w:rsidRPr="006C050F">
        <w:rPr>
          <w:rFonts w:ascii="Arial" w:hAnsi="Arial" w:cs="Arial"/>
          <w:color w:val="222222"/>
          <w:szCs w:val="24"/>
          <w:shd w:val="clear" w:color="auto" w:fill="FFFFFF"/>
        </w:rPr>
        <w:t xml:space="preserve"> y la comunidad de desarrolladores de </w:t>
      </w:r>
      <w:r w:rsidR="006C050F">
        <w:rPr>
          <w:rFonts w:cs="Arial"/>
          <w:szCs w:val="24"/>
          <w:shd w:val="clear" w:color="auto" w:fill="FFFFFF"/>
        </w:rPr>
        <w:t>software libre</w:t>
      </w:r>
      <w:r w:rsidRPr="006C050F">
        <w:rPr>
          <w:rFonts w:ascii="Arial" w:hAnsi="Arial" w:cs="Arial"/>
          <w:color w:val="222222"/>
          <w:szCs w:val="24"/>
          <w:shd w:val="clear" w:color="auto" w:fill="FFFFFF"/>
        </w:rPr>
        <w:t>.​ Introduce dos </w:t>
      </w:r>
      <w:r w:rsidR="006C050F">
        <w:rPr>
          <w:rFonts w:cs="Arial"/>
          <w:szCs w:val="24"/>
          <w:shd w:val="clear" w:color="auto" w:fill="FFFFFF"/>
        </w:rPr>
        <w:t>motores de almacenamiento</w:t>
      </w:r>
      <w:r w:rsidRPr="006C050F">
        <w:rPr>
          <w:rFonts w:ascii="Arial" w:hAnsi="Arial" w:cs="Arial"/>
          <w:color w:val="222222"/>
          <w:szCs w:val="24"/>
          <w:shd w:val="clear" w:color="auto" w:fill="FFFFFF"/>
        </w:rPr>
        <w:t> nuevos, uno llamado </w:t>
      </w:r>
      <w:r w:rsidR="006C050F">
        <w:rPr>
          <w:rFonts w:cs="Arial"/>
          <w:szCs w:val="24"/>
          <w:shd w:val="clear" w:color="auto" w:fill="FFFFFF"/>
        </w:rPr>
        <w:t>Aria</w:t>
      </w:r>
      <w:r w:rsidRPr="006C050F">
        <w:rPr>
          <w:rFonts w:ascii="Arial" w:hAnsi="Arial" w:cs="Arial"/>
          <w:color w:val="222222"/>
          <w:szCs w:val="24"/>
          <w:shd w:val="clear" w:color="auto" w:fill="FFFFFF"/>
        </w:rPr>
        <w:t> —que reemplaza a </w:t>
      </w:r>
      <w:proofErr w:type="spellStart"/>
      <w:r w:rsidRPr="006C050F">
        <w:rPr>
          <w:rFonts w:cs="Arial"/>
          <w:szCs w:val="24"/>
          <w:shd w:val="clear" w:color="auto" w:fill="FFFFFF"/>
        </w:rPr>
        <w:t>MyISAM</w:t>
      </w:r>
      <w:proofErr w:type="spellEnd"/>
      <w:r w:rsidRPr="006C050F">
        <w:rPr>
          <w:rFonts w:ascii="Arial" w:hAnsi="Arial" w:cs="Arial"/>
          <w:color w:val="222222"/>
          <w:szCs w:val="24"/>
          <w:shd w:val="clear" w:color="auto" w:fill="FFFFFF"/>
        </w:rPr>
        <w:t>— y otro llamado </w:t>
      </w:r>
      <w:proofErr w:type="spellStart"/>
      <w:r w:rsidRPr="006C050F">
        <w:rPr>
          <w:rFonts w:cs="Arial"/>
          <w:szCs w:val="24"/>
          <w:shd w:val="clear" w:color="auto" w:fill="FFFFFF"/>
        </w:rPr>
        <w:t>Xtr</w:t>
      </w:r>
      <w:r w:rsidR="006C050F">
        <w:rPr>
          <w:rFonts w:cs="Arial"/>
          <w:szCs w:val="24"/>
          <w:shd w:val="clear" w:color="auto" w:fill="FFFFFF"/>
        </w:rPr>
        <w:t>aDB</w:t>
      </w:r>
      <w:proofErr w:type="spellEnd"/>
      <w:r w:rsidRPr="006C050F">
        <w:rPr>
          <w:rFonts w:ascii="Arial" w:hAnsi="Arial" w:cs="Arial"/>
          <w:color w:val="222222"/>
          <w:szCs w:val="24"/>
          <w:shd w:val="clear" w:color="auto" w:fill="FFFFFF"/>
        </w:rPr>
        <w:t> —en sustitución de </w:t>
      </w:r>
      <w:proofErr w:type="spellStart"/>
      <w:r w:rsidR="006C050F">
        <w:rPr>
          <w:rFonts w:cs="Arial"/>
          <w:szCs w:val="24"/>
          <w:shd w:val="clear" w:color="auto" w:fill="FFFFFF"/>
        </w:rPr>
        <w:t>InnoDB</w:t>
      </w:r>
      <w:proofErr w:type="spellEnd"/>
      <w:r w:rsidRPr="006C050F">
        <w:rPr>
          <w:rFonts w:ascii="Arial" w:hAnsi="Arial" w:cs="Arial"/>
          <w:color w:val="222222"/>
          <w:szCs w:val="24"/>
          <w:shd w:val="clear" w:color="auto" w:fill="FFFFFF"/>
        </w:rPr>
        <w:t xml:space="preserve">—. Tiene una alta compatibilidad con </w:t>
      </w:r>
      <w:proofErr w:type="spellStart"/>
      <w:r w:rsidRPr="006C050F">
        <w:rPr>
          <w:rFonts w:ascii="Arial" w:hAnsi="Arial" w:cs="Arial"/>
          <w:color w:val="222222"/>
          <w:szCs w:val="24"/>
          <w:shd w:val="clear" w:color="auto" w:fill="FFFFFF"/>
        </w:rPr>
        <w:t>MySQL</w:t>
      </w:r>
      <w:proofErr w:type="spellEnd"/>
      <w:r w:rsidRPr="006C050F">
        <w:rPr>
          <w:rFonts w:ascii="Arial" w:hAnsi="Arial" w:cs="Arial"/>
          <w:color w:val="222222"/>
          <w:szCs w:val="24"/>
          <w:shd w:val="clear" w:color="auto" w:fill="FFFFFF"/>
        </w:rPr>
        <w:t xml:space="preserve"> ya que posee las mismas órdenes, interfaces, API </w:t>
      </w:r>
      <w:r w:rsidRPr="006C050F">
        <w:rPr>
          <w:rFonts w:ascii="Arial" w:hAnsi="Arial" w:cs="Arial"/>
          <w:color w:val="222222"/>
          <w:szCs w:val="24"/>
          <w:shd w:val="clear" w:color="auto" w:fill="FFFFFF"/>
        </w:rPr>
        <w:lastRenderedPageBreak/>
        <w:t>y bibliotecas, siendo su objetivo poder cambiar un servidor por otro directamente.</w:t>
      </w:r>
    </w:p>
    <w:p w:rsidR="0036131B" w:rsidRDefault="0036131B" w:rsidP="00A94399">
      <w:pPr>
        <w:pStyle w:val="Prrafodelista"/>
        <w:jc w:val="both"/>
        <w:rPr>
          <w:rFonts w:ascii="Arial" w:eastAsia="Times New Roman" w:hAnsi="Arial" w:cs="Arial"/>
          <w:szCs w:val="24"/>
          <w:lang w:val="es-CO" w:eastAsia="es-CO"/>
        </w:rPr>
      </w:pPr>
    </w:p>
    <w:p w:rsidR="0036131B" w:rsidRDefault="0036131B" w:rsidP="00A94399">
      <w:pPr>
        <w:pStyle w:val="Prrafodelista"/>
        <w:jc w:val="both"/>
        <w:rPr>
          <w:rFonts w:ascii="Arial" w:eastAsia="Times New Roman" w:hAnsi="Arial" w:cs="Arial"/>
          <w:szCs w:val="24"/>
          <w:lang w:val="es-CO" w:eastAsia="es-CO"/>
        </w:rPr>
      </w:pPr>
    </w:p>
    <w:p w:rsidR="0036131B" w:rsidRDefault="0036131B" w:rsidP="00A94399">
      <w:pPr>
        <w:pStyle w:val="Prrafodelista"/>
        <w:jc w:val="both"/>
        <w:rPr>
          <w:rFonts w:ascii="Arial" w:eastAsia="Times New Roman" w:hAnsi="Arial" w:cs="Arial"/>
          <w:szCs w:val="24"/>
          <w:lang w:val="es-CO" w:eastAsia="es-CO"/>
        </w:rPr>
      </w:pPr>
    </w:p>
    <w:p w:rsidR="0036131B" w:rsidRDefault="0036131B" w:rsidP="00A94399">
      <w:pPr>
        <w:pStyle w:val="Prrafodelista"/>
        <w:jc w:val="both"/>
        <w:rPr>
          <w:rFonts w:ascii="Arial" w:eastAsia="Times New Roman" w:hAnsi="Arial" w:cs="Arial"/>
          <w:szCs w:val="24"/>
          <w:lang w:val="es-CO" w:eastAsia="es-CO"/>
        </w:rPr>
      </w:pPr>
    </w:p>
    <w:p w:rsidR="0036131B" w:rsidRDefault="0036131B" w:rsidP="00A94399">
      <w:pPr>
        <w:pStyle w:val="Prrafodelista"/>
        <w:jc w:val="both"/>
        <w:rPr>
          <w:rFonts w:ascii="Arial" w:eastAsia="Times New Roman" w:hAnsi="Arial" w:cs="Arial"/>
          <w:szCs w:val="24"/>
          <w:lang w:val="es-CO" w:eastAsia="es-CO"/>
        </w:rPr>
      </w:pPr>
    </w:p>
    <w:p w:rsidR="00B65279" w:rsidRDefault="00B65279" w:rsidP="00A94399">
      <w:pPr>
        <w:pStyle w:val="Prrafodelista"/>
        <w:jc w:val="both"/>
        <w:rPr>
          <w:rFonts w:ascii="Arial" w:eastAsia="Times New Roman" w:hAnsi="Arial" w:cs="Arial"/>
          <w:szCs w:val="24"/>
          <w:lang w:val="es-CO" w:eastAsia="es-CO"/>
        </w:rPr>
      </w:pPr>
    </w:p>
    <w:p w:rsidR="0036131B" w:rsidRPr="001F69C4" w:rsidRDefault="0036131B" w:rsidP="00A94399">
      <w:pPr>
        <w:pStyle w:val="Prrafodelista"/>
        <w:jc w:val="both"/>
        <w:rPr>
          <w:rFonts w:ascii="Arial" w:hAnsi="Arial" w:cs="Arial"/>
          <w:b/>
          <w:szCs w:val="24"/>
          <w:lang w:val="es-CO"/>
        </w:rPr>
      </w:pPr>
    </w:p>
    <w:p w:rsidR="00C701F8" w:rsidRPr="00B65279" w:rsidRDefault="0036131B" w:rsidP="00B65279">
      <w:pPr>
        <w:pStyle w:val="Ttulo1"/>
      </w:pPr>
      <w:bookmarkStart w:id="262" w:name="_Toc27127926"/>
      <w:r w:rsidRPr="00B65279">
        <w:t xml:space="preserve">DIAGRAMAS </w:t>
      </w:r>
      <w:r w:rsidR="00C701F8" w:rsidRPr="00B65279">
        <w:t>UML</w:t>
      </w:r>
      <w:bookmarkEnd w:id="262"/>
    </w:p>
    <w:p w:rsidR="00A94399" w:rsidRPr="001F69C4" w:rsidRDefault="00A94399" w:rsidP="00A94399">
      <w:pPr>
        <w:pStyle w:val="Prrafodelista"/>
        <w:jc w:val="both"/>
        <w:rPr>
          <w:rFonts w:ascii="Arial" w:hAnsi="Arial" w:cs="Arial"/>
          <w:b/>
          <w:szCs w:val="24"/>
          <w:lang w:val="es-CO"/>
        </w:rPr>
      </w:pPr>
    </w:p>
    <w:p w:rsidR="00A94399" w:rsidRPr="001F69C4" w:rsidRDefault="00A94399" w:rsidP="00A94399">
      <w:pPr>
        <w:jc w:val="both"/>
        <w:rPr>
          <w:rFonts w:ascii="Arial" w:hAnsi="Arial" w:cs="Arial"/>
          <w:sz w:val="24"/>
          <w:szCs w:val="24"/>
        </w:rPr>
      </w:pPr>
      <w:r w:rsidRPr="001F69C4">
        <w:rPr>
          <w:rFonts w:ascii="Arial" w:hAnsi="Arial" w:cs="Arial"/>
          <w:sz w:val="24"/>
          <w:szCs w:val="24"/>
        </w:rPr>
        <w:t>UML (Lenguaje Unificado de Modelado) Se trata de un estándar que se ha adoptado a nivel internacional por numerosos organismos y empresas para crear esquemas, diagramas y documentación relativa a los desarrollos de software (programas informáticos).</w:t>
      </w:r>
    </w:p>
    <w:p w:rsidR="00C701F8" w:rsidRPr="001F69C4" w:rsidRDefault="00C701F8" w:rsidP="00A94399">
      <w:pPr>
        <w:pStyle w:val="Prrafodelista"/>
        <w:jc w:val="both"/>
        <w:rPr>
          <w:rFonts w:ascii="Arial" w:hAnsi="Arial" w:cs="Arial"/>
          <w:b/>
          <w:szCs w:val="24"/>
          <w:lang w:val="es-CO"/>
        </w:rPr>
      </w:pPr>
    </w:p>
    <w:p w:rsidR="00C701F8" w:rsidRPr="001F69C4" w:rsidRDefault="00C701F8" w:rsidP="00A94399">
      <w:pPr>
        <w:pStyle w:val="Prrafodelista"/>
        <w:jc w:val="both"/>
        <w:rPr>
          <w:rFonts w:ascii="Arial" w:hAnsi="Arial" w:cs="Arial"/>
          <w:b/>
          <w:szCs w:val="24"/>
          <w:lang w:val="es-CO"/>
        </w:rPr>
      </w:pPr>
    </w:p>
    <w:p w:rsidR="00C701F8" w:rsidRPr="00B65279" w:rsidRDefault="00C701F8" w:rsidP="00B65279">
      <w:pPr>
        <w:pStyle w:val="Ttulo1"/>
      </w:pPr>
      <w:bookmarkStart w:id="263" w:name="_Toc27127927"/>
      <w:r w:rsidRPr="00B65279">
        <w:t>CASOS DE USO</w:t>
      </w:r>
      <w:bookmarkEnd w:id="263"/>
    </w:p>
    <w:p w:rsidR="00180974" w:rsidRPr="001F69C4" w:rsidRDefault="00180974" w:rsidP="00180974">
      <w:pPr>
        <w:pStyle w:val="Prrafodelista"/>
        <w:jc w:val="both"/>
        <w:rPr>
          <w:rFonts w:ascii="Arial" w:hAnsi="Arial" w:cs="Arial"/>
          <w:b/>
          <w:szCs w:val="24"/>
        </w:rPr>
      </w:pPr>
    </w:p>
    <w:p w:rsidR="00FB5FDC" w:rsidRPr="001F69C4" w:rsidRDefault="00A94399" w:rsidP="00A94399">
      <w:pPr>
        <w:jc w:val="both"/>
        <w:rPr>
          <w:rFonts w:ascii="Arial" w:hAnsi="Arial" w:cs="Arial"/>
          <w:sz w:val="24"/>
          <w:szCs w:val="24"/>
        </w:rPr>
      </w:pPr>
      <w:r w:rsidRPr="001F69C4">
        <w:rPr>
          <w:rFonts w:ascii="Arial" w:hAnsi="Arial" w:cs="Arial"/>
          <w:sz w:val="24"/>
          <w:szCs w:val="24"/>
        </w:rPr>
        <w:t>Es una descripción de las acciones de un sistema desde el punto de vista del usuario. Es una herramienta valiosa dado que es una técnica de aciertos y errores para obtener los requerimientos del sistema, justamente desde el punto de vista del usuario. Los diagramas de caso de uso modelan la funcionalidad del sistema usando actores y casos de uso. Los casos de uso son servicios o funciones provistas por el sistema para sus usuarios.</w:t>
      </w:r>
    </w:p>
    <w:p w:rsidR="009F570F" w:rsidRDefault="009F570F" w:rsidP="00CB0B0E">
      <w:pPr>
        <w:rPr>
          <w:rFonts w:ascii="Arial" w:hAnsi="Arial" w:cs="Arial"/>
          <w:sz w:val="24"/>
          <w:szCs w:val="24"/>
        </w:rPr>
      </w:pPr>
    </w:p>
    <w:p w:rsidR="009F570F" w:rsidRDefault="009F570F" w:rsidP="00CB0B0E">
      <w:pPr>
        <w:rPr>
          <w:rFonts w:ascii="Arial" w:hAnsi="Arial" w:cs="Arial"/>
          <w:sz w:val="24"/>
          <w:szCs w:val="24"/>
        </w:rPr>
      </w:pPr>
    </w:p>
    <w:p w:rsidR="009F570F" w:rsidRDefault="009F570F" w:rsidP="00CB0B0E">
      <w:pPr>
        <w:rPr>
          <w:rFonts w:ascii="Arial" w:hAnsi="Arial" w:cs="Arial"/>
          <w:sz w:val="24"/>
          <w:szCs w:val="24"/>
        </w:rPr>
      </w:pPr>
    </w:p>
    <w:p w:rsidR="009F570F" w:rsidRDefault="00C82406" w:rsidP="009F570F">
      <w:pPr>
        <w:rPr>
          <w:rFonts w:ascii="Arial" w:hAnsi="Arial" w:cs="Arial"/>
          <w:sz w:val="24"/>
          <w:szCs w:val="24"/>
        </w:rPr>
      </w:pPr>
      <w:r>
        <w:rPr>
          <w:rFonts w:ascii="Arial" w:hAnsi="Arial" w:cs="Arial"/>
          <w:sz w:val="24"/>
          <w:szCs w:val="24"/>
        </w:rPr>
        <w:t xml:space="preserve"> </w:t>
      </w:r>
    </w:p>
    <w:p w:rsidR="0036131B" w:rsidRDefault="0036131B" w:rsidP="009F570F">
      <w:pPr>
        <w:rPr>
          <w:rFonts w:ascii="Arial" w:hAnsi="Arial" w:cs="Arial"/>
          <w:sz w:val="24"/>
          <w:szCs w:val="24"/>
        </w:rPr>
      </w:pPr>
    </w:p>
    <w:p w:rsidR="0036131B" w:rsidRDefault="0036131B" w:rsidP="009F570F">
      <w:pPr>
        <w:rPr>
          <w:rFonts w:ascii="Arial" w:hAnsi="Arial" w:cs="Arial"/>
          <w:sz w:val="24"/>
          <w:szCs w:val="24"/>
        </w:rPr>
      </w:pPr>
    </w:p>
    <w:p w:rsidR="0036131B" w:rsidRDefault="0036131B" w:rsidP="009F570F">
      <w:pPr>
        <w:rPr>
          <w:rFonts w:ascii="Arial" w:hAnsi="Arial" w:cs="Arial"/>
          <w:sz w:val="24"/>
          <w:szCs w:val="24"/>
        </w:rPr>
      </w:pPr>
    </w:p>
    <w:p w:rsidR="0036131B" w:rsidRDefault="0036131B" w:rsidP="009F570F">
      <w:pPr>
        <w:rPr>
          <w:rFonts w:ascii="Arial" w:hAnsi="Arial" w:cs="Arial"/>
          <w:sz w:val="24"/>
          <w:szCs w:val="24"/>
        </w:rPr>
      </w:pPr>
    </w:p>
    <w:p w:rsidR="0036131B" w:rsidRDefault="0036131B" w:rsidP="009F570F">
      <w:pPr>
        <w:rPr>
          <w:rFonts w:ascii="Arial" w:hAnsi="Arial" w:cs="Arial"/>
          <w:sz w:val="24"/>
          <w:szCs w:val="24"/>
        </w:rPr>
      </w:pPr>
    </w:p>
    <w:p w:rsidR="0036131B" w:rsidRDefault="0036131B" w:rsidP="009F570F">
      <w:pPr>
        <w:rPr>
          <w:rFonts w:ascii="Arial" w:hAnsi="Arial" w:cs="Arial"/>
          <w:sz w:val="24"/>
          <w:szCs w:val="24"/>
        </w:rPr>
      </w:pPr>
    </w:p>
    <w:p w:rsidR="00CB0B0E" w:rsidRPr="009F570F" w:rsidRDefault="00CB0B0E" w:rsidP="00B65279">
      <w:pPr>
        <w:pStyle w:val="Ttulo2"/>
      </w:pPr>
      <w:bookmarkStart w:id="264" w:name="_Toc27127928"/>
      <w:proofErr w:type="spellStart"/>
      <w:r>
        <w:lastRenderedPageBreak/>
        <w:t>Diagram</w:t>
      </w:r>
      <w:proofErr w:type="spellEnd"/>
      <w:r>
        <w:t>: Actores</w:t>
      </w:r>
      <w:bookmarkEnd w:id="264"/>
      <w:r>
        <w:t xml:space="preserve"> </w:t>
      </w:r>
    </w:p>
    <w:p w:rsidR="00387219" w:rsidRDefault="00CB0B0E" w:rsidP="00387219">
      <w:pPr>
        <w:keepNext/>
        <w:jc w:val="center"/>
      </w:pPr>
      <w:r>
        <w:rPr>
          <w:noProof/>
          <w:sz w:val="24"/>
          <w:szCs w:val="24"/>
          <w:lang w:eastAsia="es-CO"/>
        </w:rPr>
        <w:drawing>
          <wp:inline distT="0" distB="0" distL="0" distR="0" wp14:anchorId="4D2E99EF" wp14:editId="0FD43879">
            <wp:extent cx="1419225" cy="5772150"/>
            <wp:effectExtent l="0" t="0" r="9525" b="0"/>
            <wp:docPr id="177" name="Imagen 17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Desktop\Image2.EM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9225" cy="5772150"/>
                    </a:xfrm>
                    <a:prstGeom prst="rect">
                      <a:avLst/>
                    </a:prstGeom>
                    <a:noFill/>
                    <a:ln>
                      <a:noFill/>
                    </a:ln>
                  </pic:spPr>
                </pic:pic>
              </a:graphicData>
            </a:graphic>
          </wp:inline>
        </w:drawing>
      </w:r>
    </w:p>
    <w:p w:rsidR="0036131B" w:rsidRDefault="00387219" w:rsidP="00387219">
      <w:pPr>
        <w:pStyle w:val="Descripcin"/>
        <w:jc w:val="center"/>
        <w:rPr>
          <w:sz w:val="24"/>
          <w:szCs w:val="24"/>
        </w:rPr>
      </w:pPr>
      <w:bookmarkStart w:id="265" w:name="_Toc27133875"/>
      <w:r>
        <w:t xml:space="preserve">Ilustración </w:t>
      </w:r>
      <w:fldSimple w:instr=" SEQ Ilustración \* ARABIC ">
        <w:r w:rsidR="00500BEA">
          <w:rPr>
            <w:noProof/>
          </w:rPr>
          <w:t>1</w:t>
        </w:r>
      </w:fldSimple>
      <w:r>
        <w:t xml:space="preserve"> Diagrama casos de uso Actores</w:t>
      </w:r>
      <w:bookmarkEnd w:id="265"/>
    </w:p>
    <w:p w:rsidR="00387219" w:rsidRDefault="00CB0B0E" w:rsidP="00387219">
      <w:pPr>
        <w:keepNext/>
      </w:pPr>
      <w:bookmarkStart w:id="266" w:name="_Toc27127929"/>
      <w:proofErr w:type="spellStart"/>
      <w:r w:rsidRPr="00B65279">
        <w:rPr>
          <w:rStyle w:val="Ttulo2Car"/>
        </w:rPr>
        <w:lastRenderedPageBreak/>
        <w:t>Di</w:t>
      </w:r>
      <w:r w:rsidR="0036131B" w:rsidRPr="00B65279">
        <w:rPr>
          <w:rStyle w:val="Ttulo2Car"/>
        </w:rPr>
        <w:t>agram</w:t>
      </w:r>
      <w:proofErr w:type="spellEnd"/>
      <w:r w:rsidR="0036131B" w:rsidRPr="00B65279">
        <w:rPr>
          <w:rStyle w:val="Ttulo2Car"/>
        </w:rPr>
        <w:t xml:space="preserve">: </w:t>
      </w:r>
      <w:proofErr w:type="spellStart"/>
      <w:r w:rsidR="0036131B" w:rsidRPr="00B65279">
        <w:rPr>
          <w:rStyle w:val="Ttulo2Car"/>
        </w:rPr>
        <w:t>Macroprocesos</w:t>
      </w:r>
      <w:proofErr w:type="spellEnd"/>
      <w:r w:rsidR="0036131B" w:rsidRPr="00B65279">
        <w:rPr>
          <w:rStyle w:val="Ttulo2Car"/>
        </w:rPr>
        <w:t xml:space="preserve"> vs Actores</w:t>
      </w:r>
      <w:bookmarkEnd w:id="266"/>
      <w:r w:rsidR="0036131B">
        <w:rPr>
          <w:noProof/>
          <w:sz w:val="24"/>
          <w:szCs w:val="24"/>
          <w:lang w:eastAsia="es-CO"/>
        </w:rPr>
        <w:drawing>
          <wp:inline distT="0" distB="0" distL="0" distR="0" wp14:anchorId="73048676" wp14:editId="0FA74D30">
            <wp:extent cx="4562475" cy="6677025"/>
            <wp:effectExtent l="0" t="0" r="9525" b="0"/>
            <wp:docPr id="157" name="Imagen 1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Desktop\Image2.EM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6822" cy="6683386"/>
                    </a:xfrm>
                    <a:prstGeom prst="rect">
                      <a:avLst/>
                    </a:prstGeom>
                    <a:noFill/>
                    <a:ln>
                      <a:noFill/>
                    </a:ln>
                  </pic:spPr>
                </pic:pic>
              </a:graphicData>
            </a:graphic>
          </wp:inline>
        </w:drawing>
      </w:r>
    </w:p>
    <w:p w:rsidR="0036131B" w:rsidRDefault="00387219" w:rsidP="00387219">
      <w:pPr>
        <w:pStyle w:val="Descripcin"/>
        <w:rPr>
          <w:sz w:val="24"/>
          <w:szCs w:val="24"/>
        </w:rPr>
      </w:pPr>
      <w:bookmarkStart w:id="267" w:name="_Toc27133876"/>
      <w:r>
        <w:t xml:space="preserve">Ilustración </w:t>
      </w:r>
      <w:fldSimple w:instr=" SEQ Ilustración \* ARABIC ">
        <w:r w:rsidR="00500BEA">
          <w:rPr>
            <w:noProof/>
          </w:rPr>
          <w:t>2</w:t>
        </w:r>
      </w:fldSimple>
      <w:r>
        <w:t xml:space="preserve"> Diagrama Casos de uso </w:t>
      </w:r>
      <w:proofErr w:type="spellStart"/>
      <w:r>
        <w:t>Macroprocesos</w:t>
      </w:r>
      <w:proofErr w:type="spellEnd"/>
      <w:r>
        <w:t xml:space="preserve"> vs Actores</w:t>
      </w:r>
      <w:bookmarkEnd w:id="267"/>
    </w:p>
    <w:p w:rsidR="00CB0B0E" w:rsidRPr="0036131B" w:rsidRDefault="0036131B" w:rsidP="00B65279">
      <w:pPr>
        <w:pStyle w:val="Ttulo2"/>
      </w:pPr>
      <w:r>
        <w:br w:type="page"/>
      </w:r>
      <w:bookmarkStart w:id="268" w:name="_Toc27127930"/>
      <w:proofErr w:type="spellStart"/>
      <w:r>
        <w:lastRenderedPageBreak/>
        <w:t>Diagram</w:t>
      </w:r>
      <w:proofErr w:type="spellEnd"/>
      <w:r>
        <w:t>: Criterios a evaluar</w:t>
      </w:r>
      <w:bookmarkEnd w:id="268"/>
      <w:r>
        <w:t xml:space="preserve">  </w:t>
      </w:r>
    </w:p>
    <w:p w:rsidR="00387219" w:rsidRDefault="00CB0B0E" w:rsidP="00387219">
      <w:pPr>
        <w:keepNext/>
        <w:jc w:val="center"/>
      </w:pPr>
      <w:r>
        <w:rPr>
          <w:noProof/>
          <w:sz w:val="24"/>
          <w:szCs w:val="24"/>
          <w:lang w:eastAsia="es-CO"/>
        </w:rPr>
        <w:drawing>
          <wp:inline distT="0" distB="0" distL="0" distR="0" wp14:anchorId="168C647C" wp14:editId="22F799FA">
            <wp:extent cx="6191250" cy="6610350"/>
            <wp:effectExtent l="0" t="0" r="0" b="0"/>
            <wp:docPr id="153" name="Imagen 15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Desktop\Image2.EM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1250" cy="6610350"/>
                    </a:xfrm>
                    <a:prstGeom prst="rect">
                      <a:avLst/>
                    </a:prstGeom>
                    <a:noFill/>
                    <a:ln>
                      <a:noFill/>
                    </a:ln>
                  </pic:spPr>
                </pic:pic>
              </a:graphicData>
            </a:graphic>
          </wp:inline>
        </w:drawing>
      </w:r>
    </w:p>
    <w:p w:rsidR="00387219" w:rsidRDefault="00387219" w:rsidP="00387219">
      <w:pPr>
        <w:pStyle w:val="Descripcin"/>
        <w:jc w:val="center"/>
      </w:pPr>
      <w:bookmarkStart w:id="269" w:name="_Toc27133877"/>
      <w:r>
        <w:t xml:space="preserve">Ilustración </w:t>
      </w:r>
      <w:fldSimple w:instr=" SEQ Ilustración \* ARABIC ">
        <w:r w:rsidR="00500BEA">
          <w:rPr>
            <w:noProof/>
          </w:rPr>
          <w:t>3</w:t>
        </w:r>
      </w:fldSimple>
      <w:r>
        <w:t xml:space="preserve"> Diagrama casos de uso criterios a evaluar</w:t>
      </w:r>
      <w:bookmarkEnd w:id="269"/>
    </w:p>
    <w:p w:rsidR="00CB0B0E" w:rsidRPr="00B65279" w:rsidRDefault="00CB0B0E" w:rsidP="00B65279">
      <w:pPr>
        <w:pStyle w:val="Ttulo2"/>
      </w:pPr>
      <w:r>
        <w:br w:type="page"/>
      </w:r>
      <w:r w:rsidRPr="00B65279">
        <w:lastRenderedPageBreak/>
        <w:t xml:space="preserve"> </w:t>
      </w:r>
      <w:bookmarkStart w:id="270" w:name="_Toc27127931"/>
      <w:proofErr w:type="spellStart"/>
      <w:r w:rsidR="009F570F" w:rsidRPr="00B65279">
        <w:t>Diagram</w:t>
      </w:r>
      <w:proofErr w:type="spellEnd"/>
      <w:r w:rsidR="009F570F" w:rsidRPr="00B65279">
        <w:t>: Evaluació</w:t>
      </w:r>
      <w:r w:rsidRPr="00B65279">
        <w:t>n estudiantes</w:t>
      </w:r>
      <w:bookmarkEnd w:id="270"/>
      <w:r w:rsidRPr="00B65279">
        <w:t xml:space="preserve">  </w:t>
      </w:r>
    </w:p>
    <w:p w:rsidR="00CB0B0E" w:rsidRDefault="00CB0B0E" w:rsidP="00CB0B0E">
      <w:pPr>
        <w:jc w:val="center"/>
        <w:rPr>
          <w:sz w:val="24"/>
          <w:szCs w:val="24"/>
        </w:rPr>
      </w:pPr>
    </w:p>
    <w:p w:rsidR="00387219" w:rsidRDefault="00CB0B0E" w:rsidP="00387219">
      <w:pPr>
        <w:keepNext/>
        <w:jc w:val="center"/>
      </w:pPr>
      <w:r>
        <w:rPr>
          <w:noProof/>
          <w:sz w:val="24"/>
          <w:szCs w:val="24"/>
          <w:lang w:eastAsia="es-CO"/>
        </w:rPr>
        <w:drawing>
          <wp:inline distT="0" distB="0" distL="0" distR="0" wp14:anchorId="57D8B801" wp14:editId="3017E983">
            <wp:extent cx="5695950" cy="6105525"/>
            <wp:effectExtent l="0" t="0" r="0" b="9525"/>
            <wp:docPr id="146" name="Imagen 14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Desktop\Image2.EM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6105525"/>
                    </a:xfrm>
                    <a:prstGeom prst="rect">
                      <a:avLst/>
                    </a:prstGeom>
                    <a:noFill/>
                    <a:ln>
                      <a:noFill/>
                    </a:ln>
                  </pic:spPr>
                </pic:pic>
              </a:graphicData>
            </a:graphic>
          </wp:inline>
        </w:drawing>
      </w:r>
    </w:p>
    <w:p w:rsidR="00CB0B0E" w:rsidRDefault="00387219" w:rsidP="00387219">
      <w:pPr>
        <w:pStyle w:val="Descripcin"/>
        <w:jc w:val="center"/>
        <w:rPr>
          <w:sz w:val="24"/>
          <w:szCs w:val="24"/>
        </w:rPr>
      </w:pPr>
      <w:bookmarkStart w:id="271" w:name="_Toc27133878"/>
      <w:r>
        <w:t xml:space="preserve">Ilustración </w:t>
      </w:r>
      <w:fldSimple w:instr=" SEQ Ilustración \* ARABIC ">
        <w:r w:rsidR="00500BEA">
          <w:rPr>
            <w:noProof/>
          </w:rPr>
          <w:t>4</w:t>
        </w:r>
      </w:fldSimple>
      <w:r>
        <w:t xml:space="preserve"> Diagrama casos de uso Evaluación estudiantes</w:t>
      </w:r>
      <w:bookmarkEnd w:id="271"/>
    </w:p>
    <w:p w:rsidR="00CB0B0E" w:rsidRDefault="00CB0B0E" w:rsidP="00B65279">
      <w:pPr>
        <w:pStyle w:val="Ttulo2"/>
      </w:pPr>
      <w:r>
        <w:br w:type="page"/>
      </w:r>
      <w:r>
        <w:lastRenderedPageBreak/>
        <w:t xml:space="preserve"> </w:t>
      </w:r>
      <w:bookmarkStart w:id="272" w:name="_Toc27127932"/>
      <w:proofErr w:type="spellStart"/>
      <w:r>
        <w:t>Diagram</w:t>
      </w:r>
      <w:proofErr w:type="spellEnd"/>
      <w:r>
        <w:t xml:space="preserve">: Gestionar </w:t>
      </w:r>
      <w:proofErr w:type="spellStart"/>
      <w:r>
        <w:t>Bitacoras</w:t>
      </w:r>
      <w:bookmarkEnd w:id="272"/>
      <w:proofErr w:type="spellEnd"/>
      <w:r>
        <w:t xml:space="preserve"> </w:t>
      </w:r>
    </w:p>
    <w:p w:rsidR="00CB0B0E" w:rsidRDefault="00CB0B0E" w:rsidP="00CB0B0E">
      <w:pPr>
        <w:jc w:val="center"/>
        <w:rPr>
          <w:sz w:val="24"/>
          <w:szCs w:val="24"/>
        </w:rPr>
      </w:pPr>
    </w:p>
    <w:p w:rsidR="00387219" w:rsidRDefault="00CB0B0E" w:rsidP="00387219">
      <w:pPr>
        <w:keepNext/>
        <w:jc w:val="center"/>
      </w:pPr>
      <w:r>
        <w:rPr>
          <w:noProof/>
          <w:sz w:val="24"/>
          <w:szCs w:val="24"/>
          <w:lang w:eastAsia="es-CO"/>
        </w:rPr>
        <w:drawing>
          <wp:inline distT="0" distB="0" distL="0" distR="0" wp14:anchorId="5AF2120F" wp14:editId="13ABC229">
            <wp:extent cx="5791200" cy="5381625"/>
            <wp:effectExtent l="0" t="0" r="0" b="9525"/>
            <wp:docPr id="145" name="Imagen 1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Desktop\Image2.EM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5381625"/>
                    </a:xfrm>
                    <a:prstGeom prst="rect">
                      <a:avLst/>
                    </a:prstGeom>
                    <a:noFill/>
                    <a:ln>
                      <a:noFill/>
                    </a:ln>
                  </pic:spPr>
                </pic:pic>
              </a:graphicData>
            </a:graphic>
          </wp:inline>
        </w:drawing>
      </w:r>
    </w:p>
    <w:p w:rsidR="00CB0B0E" w:rsidRDefault="00387219" w:rsidP="00387219">
      <w:pPr>
        <w:pStyle w:val="Descripcin"/>
        <w:jc w:val="center"/>
        <w:rPr>
          <w:sz w:val="24"/>
          <w:szCs w:val="24"/>
        </w:rPr>
      </w:pPr>
      <w:bookmarkStart w:id="273" w:name="_Toc27133879"/>
      <w:r>
        <w:t xml:space="preserve">Ilustración </w:t>
      </w:r>
      <w:fldSimple w:instr=" SEQ Ilustración \* ARABIC ">
        <w:r w:rsidR="00500BEA">
          <w:rPr>
            <w:noProof/>
          </w:rPr>
          <w:t>5</w:t>
        </w:r>
      </w:fldSimple>
      <w:r>
        <w:t xml:space="preserve"> Diagrama casos de uso Gestionar bitácoras</w:t>
      </w:r>
      <w:bookmarkEnd w:id="273"/>
    </w:p>
    <w:p w:rsidR="00CB0B0E" w:rsidRDefault="00CB0B0E" w:rsidP="00B65279">
      <w:pPr>
        <w:pStyle w:val="Ttulo2"/>
      </w:pPr>
      <w:r>
        <w:br w:type="page"/>
      </w:r>
      <w:r>
        <w:lastRenderedPageBreak/>
        <w:t xml:space="preserve"> </w:t>
      </w:r>
      <w:bookmarkStart w:id="274" w:name="_Toc27127933"/>
      <w:proofErr w:type="spellStart"/>
      <w:r>
        <w:t>Diagram</w:t>
      </w:r>
      <w:proofErr w:type="spellEnd"/>
      <w:r>
        <w:t>: Gestionar Cargos</w:t>
      </w:r>
      <w:bookmarkEnd w:id="274"/>
      <w:r>
        <w:t xml:space="preserve"> </w:t>
      </w:r>
    </w:p>
    <w:p w:rsidR="00CB0B0E" w:rsidRDefault="00CB0B0E" w:rsidP="00CB0B0E">
      <w:pPr>
        <w:jc w:val="center"/>
        <w:rPr>
          <w:sz w:val="24"/>
          <w:szCs w:val="24"/>
        </w:rPr>
      </w:pPr>
    </w:p>
    <w:p w:rsidR="00387219" w:rsidRDefault="00CB0B0E" w:rsidP="00387219">
      <w:pPr>
        <w:keepNext/>
        <w:jc w:val="center"/>
      </w:pPr>
      <w:r>
        <w:rPr>
          <w:noProof/>
          <w:sz w:val="24"/>
          <w:szCs w:val="24"/>
          <w:lang w:eastAsia="es-CO"/>
        </w:rPr>
        <w:drawing>
          <wp:inline distT="0" distB="0" distL="0" distR="0" wp14:anchorId="543D29C2" wp14:editId="4977EC4A">
            <wp:extent cx="5715000" cy="5762625"/>
            <wp:effectExtent l="0" t="0" r="0" b="9525"/>
            <wp:docPr id="138" name="Imagen 13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Desktop\Image2.EM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5762625"/>
                    </a:xfrm>
                    <a:prstGeom prst="rect">
                      <a:avLst/>
                    </a:prstGeom>
                    <a:noFill/>
                    <a:ln>
                      <a:noFill/>
                    </a:ln>
                  </pic:spPr>
                </pic:pic>
              </a:graphicData>
            </a:graphic>
          </wp:inline>
        </w:drawing>
      </w:r>
    </w:p>
    <w:p w:rsidR="00CB0B0E" w:rsidRDefault="00387219" w:rsidP="00387219">
      <w:pPr>
        <w:pStyle w:val="Descripcin"/>
        <w:jc w:val="center"/>
        <w:rPr>
          <w:sz w:val="24"/>
          <w:szCs w:val="24"/>
        </w:rPr>
      </w:pPr>
      <w:bookmarkStart w:id="275" w:name="_Toc27133880"/>
      <w:r>
        <w:t xml:space="preserve">Ilustración </w:t>
      </w:r>
      <w:fldSimple w:instr=" SEQ Ilustración \* ARABIC ">
        <w:r w:rsidR="00500BEA">
          <w:rPr>
            <w:noProof/>
          </w:rPr>
          <w:t>6</w:t>
        </w:r>
      </w:fldSimple>
      <w:r>
        <w:t xml:space="preserve"> Diagrama casos de uso Gestionar Cargos</w:t>
      </w:r>
      <w:bookmarkEnd w:id="275"/>
    </w:p>
    <w:p w:rsidR="00CB0B0E" w:rsidRDefault="00CB0B0E" w:rsidP="00B65279">
      <w:pPr>
        <w:pStyle w:val="Ttulo2"/>
      </w:pPr>
      <w:r>
        <w:br w:type="page"/>
      </w:r>
      <w:r>
        <w:lastRenderedPageBreak/>
        <w:t xml:space="preserve"> </w:t>
      </w:r>
      <w:bookmarkStart w:id="276" w:name="_Toc27127934"/>
      <w:proofErr w:type="spellStart"/>
      <w:r>
        <w:t>Diagram</w:t>
      </w:r>
      <w:proofErr w:type="spellEnd"/>
      <w:r>
        <w:t>: Gestionar Estudiantes</w:t>
      </w:r>
      <w:bookmarkEnd w:id="276"/>
      <w:r>
        <w:t xml:space="preserve"> </w:t>
      </w:r>
    </w:p>
    <w:p w:rsidR="00CB0B0E" w:rsidRDefault="00CB0B0E" w:rsidP="00CB0B0E">
      <w:pPr>
        <w:jc w:val="center"/>
        <w:rPr>
          <w:sz w:val="24"/>
          <w:szCs w:val="24"/>
        </w:rPr>
      </w:pPr>
    </w:p>
    <w:p w:rsidR="00387219" w:rsidRDefault="00CB0B0E" w:rsidP="00387219">
      <w:pPr>
        <w:keepNext/>
        <w:jc w:val="center"/>
      </w:pPr>
      <w:r>
        <w:rPr>
          <w:noProof/>
          <w:sz w:val="24"/>
          <w:szCs w:val="24"/>
          <w:lang w:eastAsia="es-CO"/>
        </w:rPr>
        <w:drawing>
          <wp:inline distT="0" distB="0" distL="0" distR="0" wp14:anchorId="6D266146" wp14:editId="746E9CF5">
            <wp:extent cx="5829300" cy="6057900"/>
            <wp:effectExtent l="0" t="0" r="0" b="0"/>
            <wp:docPr id="137" name="Imagen 13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Desktop\Image2.EM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9300" cy="6057900"/>
                    </a:xfrm>
                    <a:prstGeom prst="rect">
                      <a:avLst/>
                    </a:prstGeom>
                    <a:noFill/>
                    <a:ln>
                      <a:noFill/>
                    </a:ln>
                  </pic:spPr>
                </pic:pic>
              </a:graphicData>
            </a:graphic>
          </wp:inline>
        </w:drawing>
      </w:r>
    </w:p>
    <w:p w:rsidR="00CB0B0E" w:rsidRDefault="00387219" w:rsidP="00387219">
      <w:pPr>
        <w:pStyle w:val="Descripcin"/>
        <w:jc w:val="center"/>
        <w:rPr>
          <w:sz w:val="24"/>
          <w:szCs w:val="24"/>
        </w:rPr>
      </w:pPr>
      <w:bookmarkStart w:id="277" w:name="_Toc27133881"/>
      <w:r>
        <w:t xml:space="preserve">Ilustración </w:t>
      </w:r>
      <w:fldSimple w:instr=" SEQ Ilustración \* ARABIC ">
        <w:r w:rsidR="00500BEA">
          <w:rPr>
            <w:noProof/>
          </w:rPr>
          <w:t>7</w:t>
        </w:r>
      </w:fldSimple>
      <w:r>
        <w:t xml:space="preserve"> Diagrama casos de uso Gestionar Estudiantes</w:t>
      </w:r>
      <w:bookmarkEnd w:id="277"/>
    </w:p>
    <w:p w:rsidR="00CB0B0E" w:rsidRDefault="00CB0B0E" w:rsidP="00B65279">
      <w:pPr>
        <w:pStyle w:val="Ttulo2"/>
      </w:pPr>
      <w:r>
        <w:br w:type="page"/>
      </w:r>
      <w:r>
        <w:lastRenderedPageBreak/>
        <w:t xml:space="preserve"> </w:t>
      </w:r>
      <w:bookmarkStart w:id="278" w:name="_Toc27127935"/>
      <w:proofErr w:type="spellStart"/>
      <w:r>
        <w:t>Diagram</w:t>
      </w:r>
      <w:proofErr w:type="spellEnd"/>
      <w:r>
        <w:t>: Gestionar Funciones</w:t>
      </w:r>
      <w:bookmarkEnd w:id="278"/>
      <w:r>
        <w:t xml:space="preserve"> </w:t>
      </w:r>
    </w:p>
    <w:p w:rsidR="00CB0B0E" w:rsidRDefault="00CB0B0E" w:rsidP="00CB0B0E">
      <w:pPr>
        <w:jc w:val="center"/>
        <w:rPr>
          <w:sz w:val="24"/>
          <w:szCs w:val="24"/>
        </w:rPr>
      </w:pPr>
    </w:p>
    <w:p w:rsidR="00387219" w:rsidRDefault="00CB0B0E" w:rsidP="00387219">
      <w:pPr>
        <w:keepNext/>
        <w:jc w:val="center"/>
      </w:pPr>
      <w:r>
        <w:rPr>
          <w:noProof/>
          <w:sz w:val="24"/>
          <w:szCs w:val="24"/>
          <w:lang w:eastAsia="es-CO"/>
        </w:rPr>
        <w:drawing>
          <wp:inline distT="0" distB="0" distL="0" distR="0" wp14:anchorId="7ED0B7B9" wp14:editId="28252234">
            <wp:extent cx="5857875" cy="6191250"/>
            <wp:effectExtent l="0" t="0" r="9525" b="0"/>
            <wp:docPr id="136" name="Imagen 1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tor\Desktop\Image2.EM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875" cy="6191250"/>
                    </a:xfrm>
                    <a:prstGeom prst="rect">
                      <a:avLst/>
                    </a:prstGeom>
                    <a:noFill/>
                    <a:ln>
                      <a:noFill/>
                    </a:ln>
                  </pic:spPr>
                </pic:pic>
              </a:graphicData>
            </a:graphic>
          </wp:inline>
        </w:drawing>
      </w:r>
    </w:p>
    <w:p w:rsidR="00CB0B0E" w:rsidRDefault="00387219" w:rsidP="00387219">
      <w:pPr>
        <w:pStyle w:val="Descripcin"/>
        <w:jc w:val="center"/>
        <w:rPr>
          <w:sz w:val="24"/>
          <w:szCs w:val="24"/>
        </w:rPr>
      </w:pPr>
      <w:bookmarkStart w:id="279" w:name="_Toc27133882"/>
      <w:r>
        <w:t xml:space="preserve">Ilustración </w:t>
      </w:r>
      <w:fldSimple w:instr=" SEQ Ilustración \* ARABIC ">
        <w:r w:rsidR="00500BEA">
          <w:rPr>
            <w:noProof/>
          </w:rPr>
          <w:t>8</w:t>
        </w:r>
      </w:fldSimple>
      <w:r>
        <w:t xml:space="preserve"> Diagrama Casos de uso Gestionar Funciones</w:t>
      </w:r>
      <w:bookmarkEnd w:id="279"/>
    </w:p>
    <w:p w:rsidR="00CB0B0E" w:rsidRDefault="00CB0B0E" w:rsidP="00B65279">
      <w:pPr>
        <w:pStyle w:val="Ttulo2"/>
      </w:pPr>
      <w:r>
        <w:br w:type="page"/>
      </w:r>
      <w:r>
        <w:lastRenderedPageBreak/>
        <w:t xml:space="preserve"> </w:t>
      </w:r>
      <w:bookmarkStart w:id="280" w:name="_Toc27127936"/>
      <w:proofErr w:type="spellStart"/>
      <w:r>
        <w:t>Diagram</w:t>
      </w:r>
      <w:proofErr w:type="spellEnd"/>
      <w:r>
        <w:t>: Gestionar Programas</w:t>
      </w:r>
      <w:bookmarkEnd w:id="280"/>
      <w:r>
        <w:t xml:space="preserve"> </w:t>
      </w:r>
    </w:p>
    <w:p w:rsidR="00CB0B0E" w:rsidRDefault="00CB0B0E" w:rsidP="00CB0B0E">
      <w:pPr>
        <w:jc w:val="center"/>
        <w:rPr>
          <w:sz w:val="24"/>
          <w:szCs w:val="24"/>
        </w:rPr>
      </w:pPr>
    </w:p>
    <w:p w:rsidR="00387219" w:rsidRDefault="00CB0B0E" w:rsidP="00387219">
      <w:pPr>
        <w:keepNext/>
        <w:jc w:val="center"/>
      </w:pPr>
      <w:r>
        <w:rPr>
          <w:noProof/>
          <w:sz w:val="24"/>
          <w:szCs w:val="24"/>
          <w:lang w:eastAsia="es-CO"/>
        </w:rPr>
        <w:drawing>
          <wp:inline distT="0" distB="0" distL="0" distR="0" wp14:anchorId="2388A846" wp14:editId="4CAC3AB4">
            <wp:extent cx="5857875" cy="6124575"/>
            <wp:effectExtent l="0" t="0" r="9525" b="9525"/>
            <wp:docPr id="135" name="Imagen 13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tor\Desktop\Image2.EM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7875" cy="6124575"/>
                    </a:xfrm>
                    <a:prstGeom prst="rect">
                      <a:avLst/>
                    </a:prstGeom>
                    <a:noFill/>
                    <a:ln>
                      <a:noFill/>
                    </a:ln>
                  </pic:spPr>
                </pic:pic>
              </a:graphicData>
            </a:graphic>
          </wp:inline>
        </w:drawing>
      </w:r>
    </w:p>
    <w:p w:rsidR="0036131B" w:rsidRDefault="00387219" w:rsidP="00387219">
      <w:pPr>
        <w:pStyle w:val="Descripcin"/>
        <w:jc w:val="center"/>
        <w:rPr>
          <w:sz w:val="24"/>
          <w:szCs w:val="24"/>
        </w:rPr>
      </w:pPr>
      <w:bookmarkStart w:id="281" w:name="_Toc27133883"/>
      <w:r>
        <w:t xml:space="preserve">Ilustración </w:t>
      </w:r>
      <w:fldSimple w:instr=" SEQ Ilustración \* ARABIC ">
        <w:r w:rsidR="00500BEA">
          <w:rPr>
            <w:noProof/>
          </w:rPr>
          <w:t>9</w:t>
        </w:r>
      </w:fldSimple>
      <w:r>
        <w:t xml:space="preserve"> Diagrama Casos de uso Gestionar Programas</w:t>
      </w:r>
      <w:bookmarkEnd w:id="281"/>
    </w:p>
    <w:p w:rsidR="00387219" w:rsidRDefault="00CB0B0E" w:rsidP="00387219">
      <w:pPr>
        <w:keepNext/>
      </w:pPr>
      <w:bookmarkStart w:id="282" w:name="_Toc27127937"/>
      <w:proofErr w:type="spellStart"/>
      <w:r w:rsidRPr="00B65279">
        <w:rPr>
          <w:rStyle w:val="Ttulo2Car"/>
        </w:rPr>
        <w:lastRenderedPageBreak/>
        <w:t>Diagram</w:t>
      </w:r>
      <w:proofErr w:type="spellEnd"/>
      <w:r w:rsidRPr="00B65279">
        <w:rPr>
          <w:rStyle w:val="Ttulo2Car"/>
        </w:rPr>
        <w:t>: Gestionar Reportes</w:t>
      </w:r>
      <w:bookmarkEnd w:id="282"/>
      <w:r>
        <w:rPr>
          <w:b/>
          <w:bCs/>
          <w:sz w:val="24"/>
          <w:szCs w:val="24"/>
        </w:rPr>
        <w:t xml:space="preserve"> </w:t>
      </w:r>
      <w:r>
        <w:rPr>
          <w:noProof/>
          <w:sz w:val="24"/>
          <w:szCs w:val="24"/>
          <w:lang w:eastAsia="es-CO"/>
        </w:rPr>
        <w:drawing>
          <wp:inline distT="0" distB="0" distL="0" distR="0" wp14:anchorId="31682DD3" wp14:editId="04B2D099">
            <wp:extent cx="5876925" cy="6219825"/>
            <wp:effectExtent l="0" t="0" r="9525" b="9525"/>
            <wp:docPr id="134" name="Imagen 13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Desktop\Image2.EM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6925" cy="6219825"/>
                    </a:xfrm>
                    <a:prstGeom prst="rect">
                      <a:avLst/>
                    </a:prstGeom>
                    <a:noFill/>
                    <a:ln>
                      <a:noFill/>
                    </a:ln>
                  </pic:spPr>
                </pic:pic>
              </a:graphicData>
            </a:graphic>
          </wp:inline>
        </w:drawing>
      </w:r>
    </w:p>
    <w:p w:rsidR="00CB0B0E" w:rsidRDefault="00387219" w:rsidP="00387219">
      <w:pPr>
        <w:pStyle w:val="Descripcin"/>
        <w:rPr>
          <w:sz w:val="24"/>
          <w:szCs w:val="24"/>
        </w:rPr>
      </w:pPr>
      <w:bookmarkStart w:id="283" w:name="_Toc27133884"/>
      <w:r>
        <w:t xml:space="preserve">Ilustración </w:t>
      </w:r>
      <w:fldSimple w:instr=" SEQ Ilustración \* ARABIC ">
        <w:r w:rsidR="00500BEA">
          <w:rPr>
            <w:noProof/>
          </w:rPr>
          <w:t>10</w:t>
        </w:r>
      </w:fldSimple>
      <w:r>
        <w:t xml:space="preserve"> Diagrama Casos de uso Gestionar Reportes</w:t>
      </w:r>
      <w:bookmarkEnd w:id="283"/>
    </w:p>
    <w:p w:rsidR="00CB0B0E" w:rsidRPr="00387219" w:rsidRDefault="00CB0B0E" w:rsidP="00387219">
      <w:pPr>
        <w:pStyle w:val="Ttulo2"/>
      </w:pPr>
      <w:r>
        <w:br w:type="page"/>
      </w:r>
      <w:r>
        <w:lastRenderedPageBreak/>
        <w:t xml:space="preserve"> </w:t>
      </w:r>
      <w:bookmarkStart w:id="284" w:name="_Toc27127938"/>
      <w:proofErr w:type="spellStart"/>
      <w:r>
        <w:t>Diagram</w:t>
      </w:r>
      <w:proofErr w:type="spellEnd"/>
      <w:r>
        <w:t>: Gestionar Usuarios</w:t>
      </w:r>
      <w:bookmarkEnd w:id="284"/>
      <w:r>
        <w:t xml:space="preserve"> </w:t>
      </w:r>
    </w:p>
    <w:p w:rsidR="00387219" w:rsidRDefault="00CB0B0E" w:rsidP="00387219">
      <w:pPr>
        <w:keepNext/>
        <w:jc w:val="center"/>
      </w:pPr>
      <w:r>
        <w:rPr>
          <w:noProof/>
          <w:sz w:val="24"/>
          <w:szCs w:val="24"/>
          <w:lang w:eastAsia="es-CO"/>
        </w:rPr>
        <w:drawing>
          <wp:inline distT="0" distB="0" distL="0" distR="0" wp14:anchorId="0A3DBAF6" wp14:editId="7D3A357F">
            <wp:extent cx="5924550" cy="6296025"/>
            <wp:effectExtent l="0" t="0" r="0" b="9525"/>
            <wp:docPr id="132" name="Imagen 13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Desktop\Image2.EM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6296025"/>
                    </a:xfrm>
                    <a:prstGeom prst="rect">
                      <a:avLst/>
                    </a:prstGeom>
                    <a:noFill/>
                    <a:ln>
                      <a:noFill/>
                    </a:ln>
                  </pic:spPr>
                </pic:pic>
              </a:graphicData>
            </a:graphic>
          </wp:inline>
        </w:drawing>
      </w:r>
    </w:p>
    <w:p w:rsidR="00CB0B0E" w:rsidRDefault="00387219" w:rsidP="00387219">
      <w:pPr>
        <w:pStyle w:val="Descripcin"/>
        <w:jc w:val="center"/>
        <w:rPr>
          <w:sz w:val="24"/>
          <w:szCs w:val="24"/>
        </w:rPr>
      </w:pPr>
      <w:bookmarkStart w:id="285" w:name="_Toc27133885"/>
      <w:r>
        <w:t xml:space="preserve">Ilustración </w:t>
      </w:r>
      <w:fldSimple w:instr=" SEQ Ilustración \* ARABIC ">
        <w:r w:rsidR="00500BEA">
          <w:rPr>
            <w:noProof/>
          </w:rPr>
          <w:t>11</w:t>
        </w:r>
      </w:fldSimple>
      <w:r>
        <w:t xml:space="preserve"> Diagrama Casos de uso Gestionar Usuarios</w:t>
      </w:r>
      <w:bookmarkEnd w:id="285"/>
    </w:p>
    <w:p w:rsidR="00680F79" w:rsidRDefault="00CB0B0E" w:rsidP="00680F79">
      <w:pPr>
        <w:keepNext/>
      </w:pPr>
      <w:r>
        <w:rPr>
          <w:sz w:val="24"/>
          <w:szCs w:val="24"/>
        </w:rPr>
        <w:lastRenderedPageBreak/>
        <w:t xml:space="preserve"> </w:t>
      </w:r>
      <w:bookmarkStart w:id="286" w:name="_Toc27127939"/>
      <w:proofErr w:type="spellStart"/>
      <w:r w:rsidRPr="00B65279">
        <w:rPr>
          <w:rStyle w:val="Ttulo2Car"/>
        </w:rPr>
        <w:t>Diagram</w:t>
      </w:r>
      <w:proofErr w:type="spellEnd"/>
      <w:r w:rsidRPr="00B65279">
        <w:rPr>
          <w:rStyle w:val="Ttulo2Car"/>
        </w:rPr>
        <w:t xml:space="preserve">: </w:t>
      </w:r>
      <w:proofErr w:type="spellStart"/>
      <w:r w:rsidRPr="00B65279">
        <w:rPr>
          <w:rStyle w:val="Ttulo2Car"/>
        </w:rPr>
        <w:t>Macroprocesos</w:t>
      </w:r>
      <w:bookmarkEnd w:id="286"/>
      <w:proofErr w:type="spellEnd"/>
      <w:r>
        <w:rPr>
          <w:b/>
          <w:bCs/>
          <w:sz w:val="24"/>
          <w:szCs w:val="24"/>
        </w:rPr>
        <w:t xml:space="preserve"> </w:t>
      </w:r>
      <w:r>
        <w:rPr>
          <w:noProof/>
          <w:sz w:val="24"/>
          <w:szCs w:val="24"/>
          <w:lang w:eastAsia="es-CO"/>
        </w:rPr>
        <w:drawing>
          <wp:inline distT="0" distB="0" distL="0" distR="0" wp14:anchorId="3FE0D262" wp14:editId="2EF3DFF4">
            <wp:extent cx="4476750" cy="6562725"/>
            <wp:effectExtent l="0" t="0" r="0" b="9525"/>
            <wp:docPr id="130" name="Imagen 1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Desktop\Image2.EM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6750" cy="6562725"/>
                    </a:xfrm>
                    <a:prstGeom prst="rect">
                      <a:avLst/>
                    </a:prstGeom>
                    <a:noFill/>
                    <a:ln>
                      <a:noFill/>
                    </a:ln>
                  </pic:spPr>
                </pic:pic>
              </a:graphicData>
            </a:graphic>
          </wp:inline>
        </w:drawing>
      </w:r>
    </w:p>
    <w:p w:rsidR="009E596B" w:rsidRPr="00CB0B0E" w:rsidRDefault="00680F79" w:rsidP="00680F79">
      <w:pPr>
        <w:pStyle w:val="Descripcin"/>
        <w:rPr>
          <w:sz w:val="24"/>
          <w:szCs w:val="24"/>
        </w:rPr>
      </w:pPr>
      <w:bookmarkStart w:id="287" w:name="_Toc27133886"/>
      <w:r>
        <w:t xml:space="preserve">Ilustración </w:t>
      </w:r>
      <w:fldSimple w:instr=" SEQ Ilustración \* ARABIC ">
        <w:r w:rsidR="00500BEA">
          <w:rPr>
            <w:noProof/>
          </w:rPr>
          <w:t>12</w:t>
        </w:r>
      </w:fldSimple>
      <w:r>
        <w:t xml:space="preserve"> Diagrama Casos de uso </w:t>
      </w:r>
      <w:proofErr w:type="spellStart"/>
      <w:r>
        <w:t>Macroprocesos</w:t>
      </w:r>
      <w:bookmarkEnd w:id="287"/>
      <w:proofErr w:type="spellEnd"/>
    </w:p>
    <w:p w:rsidR="009E596B" w:rsidRPr="001F69C4" w:rsidRDefault="009E596B" w:rsidP="00B20DD9">
      <w:pPr>
        <w:pStyle w:val="Prrafodelista"/>
        <w:ind w:left="1440"/>
        <w:rPr>
          <w:rFonts w:ascii="Arial" w:hAnsi="Arial" w:cs="Arial"/>
          <w:b/>
          <w:szCs w:val="24"/>
        </w:rPr>
      </w:pPr>
    </w:p>
    <w:p w:rsidR="00B20DD9" w:rsidRPr="001F69C4" w:rsidRDefault="00B20DD9" w:rsidP="00B20DD9">
      <w:pPr>
        <w:pStyle w:val="Prrafodelista"/>
        <w:ind w:left="1440"/>
        <w:rPr>
          <w:rFonts w:ascii="Arial" w:hAnsi="Arial" w:cs="Arial"/>
          <w:b/>
          <w:szCs w:val="24"/>
        </w:rPr>
      </w:pPr>
    </w:p>
    <w:p w:rsidR="00535D29" w:rsidRPr="00B65279" w:rsidRDefault="00E1165F" w:rsidP="00B65279">
      <w:pPr>
        <w:pStyle w:val="Ttulo1"/>
      </w:pPr>
      <w:bookmarkStart w:id="288" w:name="_Toc27127940"/>
      <w:r w:rsidRPr="00B65279">
        <w:t xml:space="preserve">DIAGRAMA </w:t>
      </w:r>
      <w:r w:rsidR="00535D29" w:rsidRPr="00B65279">
        <w:t>DE CLASES</w:t>
      </w:r>
      <w:bookmarkEnd w:id="288"/>
    </w:p>
    <w:p w:rsidR="00535D29" w:rsidRPr="001F69C4" w:rsidRDefault="00535D29" w:rsidP="00C94D6E">
      <w:pPr>
        <w:pStyle w:val="NormalWeb"/>
        <w:jc w:val="both"/>
        <w:rPr>
          <w:rFonts w:ascii="Arial" w:hAnsi="Arial" w:cs="Arial"/>
        </w:rPr>
      </w:pPr>
      <w:r w:rsidRPr="001F69C4">
        <w:rPr>
          <w:rFonts w:ascii="Arial" w:hAnsi="Arial" w:cs="Arial"/>
        </w:rPr>
        <w:t>Un diagrama de clases sirve para visualizar las relaciones entre las clases que involucran el sistema, las cuales pueden ser asociativas, de herencia, de uso</w:t>
      </w:r>
      <w:r w:rsidR="007C421D">
        <w:rPr>
          <w:rFonts w:ascii="Arial" w:hAnsi="Arial" w:cs="Arial"/>
        </w:rPr>
        <w:t xml:space="preserve"> y de contenido.</w:t>
      </w:r>
    </w:p>
    <w:p w:rsidR="00535D29" w:rsidRPr="001F69C4" w:rsidRDefault="00535D29" w:rsidP="00C94D6E">
      <w:pPr>
        <w:pStyle w:val="NormalWeb"/>
        <w:jc w:val="both"/>
        <w:rPr>
          <w:rFonts w:ascii="Arial" w:hAnsi="Arial" w:cs="Arial"/>
        </w:rPr>
      </w:pPr>
      <w:r w:rsidRPr="001F69C4">
        <w:rPr>
          <w:rFonts w:ascii="Arial" w:hAnsi="Arial" w:cs="Arial"/>
        </w:rPr>
        <w:t>Un diagrama de clases está compuesto por los siguientes elementos:</w:t>
      </w:r>
    </w:p>
    <w:p w:rsidR="00031FBB" w:rsidRPr="001F69C4" w:rsidRDefault="00535D29" w:rsidP="00C94D6E">
      <w:pPr>
        <w:numPr>
          <w:ilvl w:val="0"/>
          <w:numId w:val="15"/>
        </w:numPr>
        <w:spacing w:before="100" w:beforeAutospacing="1" w:after="100" w:afterAutospacing="1" w:line="240" w:lineRule="auto"/>
        <w:jc w:val="both"/>
        <w:rPr>
          <w:rFonts w:ascii="Arial" w:hAnsi="Arial" w:cs="Arial"/>
          <w:sz w:val="24"/>
          <w:szCs w:val="24"/>
        </w:rPr>
      </w:pPr>
      <w:r w:rsidRPr="001F69C4">
        <w:rPr>
          <w:rFonts w:ascii="Arial" w:hAnsi="Arial" w:cs="Arial"/>
          <w:b/>
          <w:sz w:val="24"/>
          <w:szCs w:val="24"/>
          <w:u w:val="single"/>
        </w:rPr>
        <w:t>Clase</w:t>
      </w:r>
      <w:r w:rsidR="00031FBB" w:rsidRPr="001F69C4">
        <w:rPr>
          <w:rFonts w:ascii="Arial" w:hAnsi="Arial" w:cs="Arial"/>
          <w:b/>
          <w:sz w:val="24"/>
          <w:szCs w:val="24"/>
          <w:u w:val="single"/>
        </w:rPr>
        <w:t>:</w:t>
      </w:r>
      <w:r w:rsidR="00031FBB" w:rsidRPr="001F69C4">
        <w:rPr>
          <w:rFonts w:ascii="Arial" w:hAnsi="Arial" w:cs="Arial"/>
          <w:sz w:val="24"/>
          <w:szCs w:val="24"/>
        </w:rPr>
        <w:t xml:space="preserve"> Atributos, métodos y visibilidad.</w:t>
      </w:r>
    </w:p>
    <w:p w:rsidR="0013670C" w:rsidRDefault="00535D29" w:rsidP="005A5AD3">
      <w:pPr>
        <w:numPr>
          <w:ilvl w:val="0"/>
          <w:numId w:val="15"/>
        </w:numPr>
        <w:spacing w:before="100" w:beforeAutospacing="1" w:after="100" w:afterAutospacing="1" w:line="240" w:lineRule="auto"/>
        <w:jc w:val="both"/>
        <w:rPr>
          <w:rFonts w:ascii="Arial" w:hAnsi="Arial" w:cs="Arial"/>
          <w:sz w:val="24"/>
          <w:szCs w:val="24"/>
        </w:rPr>
      </w:pPr>
      <w:r w:rsidRPr="001F69C4">
        <w:rPr>
          <w:rFonts w:ascii="Arial" w:hAnsi="Arial" w:cs="Arial"/>
          <w:b/>
          <w:sz w:val="24"/>
          <w:szCs w:val="24"/>
          <w:u w:val="single"/>
        </w:rPr>
        <w:t>Relaciones:</w:t>
      </w:r>
      <w:r w:rsidRPr="001F69C4">
        <w:rPr>
          <w:rFonts w:ascii="Arial" w:hAnsi="Arial" w:cs="Arial"/>
          <w:sz w:val="24"/>
          <w:szCs w:val="24"/>
        </w:rPr>
        <w:t xml:space="preserve"> Herencia, Composición, Agregación, Asociación y Uso.</w:t>
      </w:r>
    </w:p>
    <w:p w:rsidR="002314F8" w:rsidRPr="002314F8" w:rsidRDefault="00680F79" w:rsidP="00B65279">
      <w:pPr>
        <w:pStyle w:val="Prrafodelista"/>
        <w:rPr>
          <w:b/>
          <w:bCs/>
          <w:szCs w:val="24"/>
        </w:rPr>
      </w:pPr>
      <w:r>
        <w:rPr>
          <w:noProof/>
          <w:lang w:val="es-CO" w:eastAsia="es-CO"/>
        </w:rPr>
        <w:lastRenderedPageBreak/>
        <mc:AlternateContent>
          <mc:Choice Requires="wps">
            <w:drawing>
              <wp:anchor distT="0" distB="0" distL="114300" distR="114300" simplePos="0" relativeHeight="251671552" behindDoc="0" locked="0" layoutInCell="1" allowOverlap="1" wp14:anchorId="05BCDD07" wp14:editId="397801FA">
                <wp:simplePos x="0" y="0"/>
                <wp:positionH relativeFrom="column">
                  <wp:posOffset>-754380</wp:posOffset>
                </wp:positionH>
                <wp:positionV relativeFrom="paragraph">
                  <wp:posOffset>5956935</wp:posOffset>
                </wp:positionV>
                <wp:extent cx="640080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a:effectLst/>
                      </wps:spPr>
                      <wps:txbx>
                        <w:txbxContent>
                          <w:p w:rsidR="005D69D4" w:rsidRPr="00764C45" w:rsidRDefault="005D69D4" w:rsidP="00680F79">
                            <w:pPr>
                              <w:pStyle w:val="Descripcin"/>
                              <w:rPr>
                                <w:rFonts w:ascii="Arial" w:eastAsiaTheme="majorEastAsia" w:hAnsi="Arial" w:cstheme="majorBidi"/>
                                <w:b/>
                                <w:bCs/>
                                <w:color w:val="000000" w:themeColor="text1"/>
                                <w:sz w:val="26"/>
                                <w:szCs w:val="26"/>
                                <w:lang w:val="es-ES" w:eastAsia="ja-JP"/>
                              </w:rPr>
                            </w:pPr>
                            <w:bookmarkStart w:id="289" w:name="_Toc27133887"/>
                            <w:r>
                              <w:t xml:space="preserve">Ilustración </w:t>
                            </w:r>
                            <w:fldSimple w:instr=" SEQ Ilustración \* ARABIC ">
                              <w:r>
                                <w:rPr>
                                  <w:noProof/>
                                </w:rPr>
                                <w:t>13</w:t>
                              </w:r>
                            </w:fldSimple>
                            <w:r>
                              <w:t xml:space="preserve"> Diagrama de Clases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BCDD07" id="_x0000_t202" coordsize="21600,21600" o:spt="202" path="m,l,21600r21600,l21600,xe">
                <v:stroke joinstyle="miter"/>
                <v:path gradientshapeok="t" o:connecttype="rect"/>
              </v:shapetype>
              <v:shape id="Cuadro de texto 109" o:spid="_x0000_s1026" type="#_x0000_t202" style="position:absolute;left:0;text-align:left;margin-left:-59.4pt;margin-top:469.05pt;width:7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" stroked="f">
                <v:textbox style="mso-fit-shape-to-text:t" inset="0,0,0,0">
                  <w:txbxContent>
                    <w:p w:rsidR="005D69D4" w:rsidRPr="00764C45" w:rsidRDefault="005D69D4" w:rsidP="00680F79">
                      <w:pPr>
                        <w:pStyle w:val="Descripcin"/>
                        <w:rPr>
                          <w:rFonts w:ascii="Arial" w:eastAsiaTheme="majorEastAsia" w:hAnsi="Arial" w:cstheme="majorBidi"/>
                          <w:b/>
                          <w:bCs/>
                          <w:color w:val="000000" w:themeColor="text1"/>
                          <w:sz w:val="26"/>
                          <w:szCs w:val="26"/>
                          <w:lang w:val="es-ES" w:eastAsia="ja-JP"/>
                        </w:rPr>
                      </w:pPr>
                      <w:bookmarkStart w:id="290" w:name="_Toc27133887"/>
                      <w:r>
                        <w:t xml:space="preserve">Ilustración </w:t>
                      </w:r>
                      <w:fldSimple w:instr=" SEQ Ilustración \* ARABIC ">
                        <w:r>
                          <w:rPr>
                            <w:noProof/>
                          </w:rPr>
                          <w:t>13</w:t>
                        </w:r>
                      </w:fldSimple>
                      <w:r>
                        <w:t xml:space="preserve"> Diagrama de Clases</w:t>
                      </w:r>
                      <w:bookmarkEnd w:id="290"/>
                    </w:p>
                  </w:txbxContent>
                </v:textbox>
                <w10:wrap type="topAndBottom"/>
              </v:shape>
            </w:pict>
          </mc:Fallback>
        </mc:AlternateContent>
      </w:r>
      <w:r w:rsidR="002314F8" w:rsidRPr="00B65279">
        <w:rPr>
          <w:rStyle w:val="Ttulo2Car"/>
          <w:noProof/>
          <w:lang w:val="es-CO" w:eastAsia="es-CO"/>
        </w:rPr>
        <w:drawing>
          <wp:anchor distT="0" distB="0" distL="114300" distR="114300" simplePos="0" relativeHeight="251660288" behindDoc="0" locked="0" layoutInCell="1" allowOverlap="1" wp14:anchorId="187FF8C6" wp14:editId="0077777C">
            <wp:simplePos x="0" y="0"/>
            <wp:positionH relativeFrom="page">
              <wp:align>center</wp:align>
            </wp:positionH>
            <wp:positionV relativeFrom="paragraph">
              <wp:posOffset>337185</wp:posOffset>
            </wp:positionV>
            <wp:extent cx="6400800" cy="5562600"/>
            <wp:effectExtent l="0" t="0" r="0"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0800" cy="5562600"/>
                    </a:xfrm>
                    <a:prstGeom prst="rect">
                      <a:avLst/>
                    </a:prstGeom>
                    <a:noFill/>
                    <a:ln>
                      <a:noFill/>
                    </a:ln>
                  </pic:spPr>
                </pic:pic>
              </a:graphicData>
            </a:graphic>
            <wp14:sizeRelV relativeFrom="margin">
              <wp14:pctHeight>0</wp14:pctHeight>
            </wp14:sizeRelV>
          </wp:anchor>
        </w:drawing>
      </w:r>
      <w:bookmarkStart w:id="291" w:name="_Toc27127941"/>
      <w:proofErr w:type="spellStart"/>
      <w:r w:rsidR="002314F8" w:rsidRPr="00B65279">
        <w:rPr>
          <w:rStyle w:val="Ttulo2Car"/>
        </w:rPr>
        <w:t>Diagram</w:t>
      </w:r>
      <w:proofErr w:type="spellEnd"/>
      <w:r w:rsidR="002314F8" w:rsidRPr="00B65279">
        <w:rPr>
          <w:rStyle w:val="Ttulo2Car"/>
        </w:rPr>
        <w:t>:</w:t>
      </w:r>
      <w:bookmarkEnd w:id="291"/>
      <w:r w:rsidR="002314F8" w:rsidRPr="002314F8">
        <w:rPr>
          <w:b/>
          <w:bCs/>
          <w:szCs w:val="24"/>
        </w:rPr>
        <w:t xml:space="preserve"> Diagrama de clases  </w:t>
      </w:r>
    </w:p>
    <w:p w:rsidR="0036131B" w:rsidRDefault="0036131B" w:rsidP="002314F8">
      <w:pPr>
        <w:rPr>
          <w:b/>
          <w:sz w:val="24"/>
          <w:szCs w:val="24"/>
        </w:rPr>
      </w:pPr>
    </w:p>
    <w:p w:rsidR="0036131B" w:rsidRDefault="0036131B" w:rsidP="002314F8">
      <w:pPr>
        <w:rPr>
          <w:b/>
          <w:sz w:val="24"/>
          <w:szCs w:val="24"/>
        </w:rPr>
      </w:pPr>
    </w:p>
    <w:p w:rsidR="0036131B" w:rsidRDefault="0036131B" w:rsidP="002314F8">
      <w:pPr>
        <w:rPr>
          <w:b/>
          <w:sz w:val="24"/>
          <w:szCs w:val="24"/>
        </w:rPr>
      </w:pPr>
    </w:p>
    <w:p w:rsidR="0036131B" w:rsidRDefault="0036131B" w:rsidP="002314F8">
      <w:pPr>
        <w:rPr>
          <w:b/>
          <w:sz w:val="24"/>
          <w:szCs w:val="24"/>
        </w:rPr>
      </w:pPr>
    </w:p>
    <w:p w:rsidR="0036131B" w:rsidRDefault="0036131B" w:rsidP="002314F8">
      <w:pPr>
        <w:rPr>
          <w:b/>
          <w:sz w:val="24"/>
          <w:szCs w:val="24"/>
        </w:rPr>
      </w:pPr>
    </w:p>
    <w:p w:rsidR="00622200" w:rsidRPr="0025325E" w:rsidRDefault="0025325E" w:rsidP="00B65279">
      <w:pPr>
        <w:pStyle w:val="Ttulo2"/>
      </w:pPr>
      <w:bookmarkStart w:id="292" w:name="_Toc27127942"/>
      <w:r w:rsidRPr="0025325E">
        <w:t>DISEÑO DE BASE DE DATOS EN WORKBENCH</w:t>
      </w:r>
      <w:bookmarkEnd w:id="292"/>
    </w:p>
    <w:p w:rsidR="00680F79" w:rsidRDefault="0025325E" w:rsidP="00680F79">
      <w:pPr>
        <w:keepNext/>
      </w:pPr>
      <w:r>
        <w:rPr>
          <w:noProof/>
          <w:lang w:eastAsia="es-CO"/>
        </w:rPr>
        <w:drawing>
          <wp:inline distT="0" distB="0" distL="0" distR="0" wp14:anchorId="039E325E" wp14:editId="66FEE323">
            <wp:extent cx="5741377" cy="28130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711" b="6300"/>
                    <a:stretch/>
                  </pic:blipFill>
                  <pic:spPr bwMode="auto">
                    <a:xfrm>
                      <a:off x="0" y="0"/>
                      <a:ext cx="5756926" cy="2820668"/>
                    </a:xfrm>
                    <a:prstGeom prst="rect">
                      <a:avLst/>
                    </a:prstGeom>
                    <a:ln>
                      <a:noFill/>
                    </a:ln>
                    <a:extLst>
                      <a:ext uri="{53640926-AAD7-44D8-BBD7-CCE9431645EC}">
                        <a14:shadowObscured xmlns:a14="http://schemas.microsoft.com/office/drawing/2010/main"/>
                      </a:ext>
                    </a:extLst>
                  </pic:spPr>
                </pic:pic>
              </a:graphicData>
            </a:graphic>
          </wp:inline>
        </w:drawing>
      </w:r>
    </w:p>
    <w:p w:rsidR="0025325E" w:rsidRDefault="00680F79" w:rsidP="00680F79">
      <w:pPr>
        <w:pStyle w:val="Descripcin"/>
      </w:pPr>
      <w:bookmarkStart w:id="293" w:name="_Toc27133888"/>
      <w:r>
        <w:t xml:space="preserve">Ilustración </w:t>
      </w:r>
      <w:fldSimple w:instr=" SEQ Ilustración \* ARABIC ">
        <w:r w:rsidR="00500BEA">
          <w:rPr>
            <w:noProof/>
          </w:rPr>
          <w:t>14</w:t>
        </w:r>
      </w:fldSimple>
      <w:r>
        <w:t xml:space="preserve"> Diseño de Base de Datos </w:t>
      </w:r>
      <w:proofErr w:type="spellStart"/>
      <w:r>
        <w:t>Workbench</w:t>
      </w:r>
      <w:bookmarkEnd w:id="293"/>
      <w:proofErr w:type="spellEnd"/>
    </w:p>
    <w:p w:rsidR="0025325E" w:rsidRDefault="0025325E" w:rsidP="002314F8">
      <w:pPr>
        <w:rPr>
          <w:szCs w:val="24"/>
        </w:rPr>
      </w:pPr>
    </w:p>
    <w:p w:rsidR="0025325E" w:rsidRDefault="0025325E" w:rsidP="002314F8">
      <w:pPr>
        <w:rPr>
          <w:szCs w:val="24"/>
        </w:rPr>
      </w:pPr>
    </w:p>
    <w:p w:rsidR="0025325E" w:rsidRDefault="0025325E" w:rsidP="002314F8">
      <w:pPr>
        <w:rPr>
          <w:szCs w:val="24"/>
        </w:rPr>
      </w:pPr>
    </w:p>
    <w:p w:rsidR="0025325E" w:rsidRDefault="0025325E" w:rsidP="002314F8">
      <w:pPr>
        <w:rPr>
          <w:szCs w:val="24"/>
        </w:rPr>
      </w:pPr>
    </w:p>
    <w:p w:rsidR="0025325E" w:rsidRDefault="0025325E" w:rsidP="002314F8">
      <w:pPr>
        <w:rPr>
          <w:szCs w:val="24"/>
        </w:rPr>
      </w:pPr>
    </w:p>
    <w:p w:rsidR="0025325E" w:rsidRDefault="0025325E" w:rsidP="002314F8">
      <w:pPr>
        <w:rPr>
          <w:szCs w:val="24"/>
        </w:rPr>
      </w:pPr>
    </w:p>
    <w:p w:rsidR="0036131B" w:rsidRDefault="0036131B" w:rsidP="002314F8">
      <w:pPr>
        <w:rPr>
          <w:szCs w:val="24"/>
        </w:rPr>
      </w:pPr>
    </w:p>
    <w:p w:rsidR="0036131B" w:rsidRDefault="0036131B" w:rsidP="002314F8">
      <w:pPr>
        <w:rPr>
          <w:szCs w:val="24"/>
        </w:rPr>
      </w:pPr>
    </w:p>
    <w:p w:rsidR="0036131B" w:rsidRDefault="0036131B" w:rsidP="002314F8">
      <w:pPr>
        <w:rPr>
          <w:szCs w:val="24"/>
        </w:rPr>
      </w:pPr>
    </w:p>
    <w:p w:rsidR="0036131B" w:rsidRPr="002314F8" w:rsidRDefault="0036131B" w:rsidP="002314F8">
      <w:pPr>
        <w:rPr>
          <w:szCs w:val="24"/>
        </w:rPr>
      </w:pPr>
    </w:p>
    <w:p w:rsidR="00225F3D" w:rsidRPr="00B65279" w:rsidRDefault="00225F3D" w:rsidP="00B65279">
      <w:pPr>
        <w:pStyle w:val="Ttulo1"/>
      </w:pPr>
      <w:bookmarkStart w:id="294" w:name="_Toc27127943"/>
      <w:r w:rsidRPr="00B65279">
        <w:t>MODULARIZACIÓN DE LA APLICACIÓN</w:t>
      </w:r>
      <w:bookmarkEnd w:id="294"/>
    </w:p>
    <w:p w:rsidR="00CB3CB4" w:rsidRPr="001F69C4" w:rsidRDefault="00CB3CB4" w:rsidP="003F08DA">
      <w:pPr>
        <w:jc w:val="center"/>
        <w:rPr>
          <w:rFonts w:ascii="Arial" w:hAnsi="Arial" w:cs="Arial"/>
          <w:b/>
          <w:sz w:val="24"/>
          <w:szCs w:val="24"/>
        </w:rPr>
      </w:pPr>
    </w:p>
    <w:p w:rsidR="005A1003" w:rsidRPr="001F69C4" w:rsidRDefault="00225F3D" w:rsidP="0079219C">
      <w:pPr>
        <w:jc w:val="both"/>
        <w:rPr>
          <w:rFonts w:ascii="Arial" w:hAnsi="Arial" w:cs="Arial"/>
          <w:sz w:val="24"/>
          <w:szCs w:val="24"/>
        </w:rPr>
      </w:pPr>
      <w:r w:rsidRPr="001F69C4">
        <w:rPr>
          <w:rFonts w:ascii="Arial" w:hAnsi="Arial" w:cs="Arial"/>
          <w:sz w:val="24"/>
          <w:szCs w:val="24"/>
        </w:rPr>
        <w:t>El sistema</w:t>
      </w:r>
      <w:r w:rsidR="00480962">
        <w:rPr>
          <w:rFonts w:ascii="Arial" w:hAnsi="Arial" w:cs="Arial"/>
          <w:sz w:val="24"/>
          <w:szCs w:val="24"/>
        </w:rPr>
        <w:t xml:space="preserve"> Bitácoras Censa</w:t>
      </w:r>
      <w:r w:rsidR="0079219C" w:rsidRPr="001F69C4">
        <w:rPr>
          <w:rFonts w:ascii="Arial" w:hAnsi="Arial" w:cs="Arial"/>
          <w:sz w:val="24"/>
          <w:szCs w:val="24"/>
        </w:rPr>
        <w:t xml:space="preserve"> se compone de diferentes módulos los cuales permite</w:t>
      </w:r>
      <w:r w:rsidR="00480962">
        <w:rPr>
          <w:rFonts w:ascii="Arial" w:hAnsi="Arial" w:cs="Arial"/>
          <w:sz w:val="24"/>
          <w:szCs w:val="24"/>
        </w:rPr>
        <w:t>n</w:t>
      </w:r>
      <w:r w:rsidR="0079219C" w:rsidRPr="001F69C4">
        <w:rPr>
          <w:rFonts w:ascii="Arial" w:hAnsi="Arial" w:cs="Arial"/>
          <w:sz w:val="24"/>
          <w:szCs w:val="24"/>
        </w:rPr>
        <w:t xml:space="preserve"> ser ampliamente extendido y modificable durante todo su periodo de vida, pues de esta manera se pueden seguir implementando sus funcionalidades que permitan al  software crecer y aumen</w:t>
      </w:r>
      <w:r w:rsidR="005D69D4">
        <w:rPr>
          <w:rFonts w:ascii="Arial" w:hAnsi="Arial" w:cs="Arial"/>
          <w:sz w:val="24"/>
          <w:szCs w:val="24"/>
        </w:rPr>
        <w:t xml:space="preserve">tar el nivel de satisfacción del </w:t>
      </w:r>
      <w:bookmarkStart w:id="295" w:name="_GoBack"/>
      <w:bookmarkEnd w:id="295"/>
      <w:r w:rsidR="0079219C" w:rsidRPr="001F69C4">
        <w:rPr>
          <w:rFonts w:ascii="Arial" w:hAnsi="Arial" w:cs="Arial"/>
          <w:sz w:val="24"/>
          <w:szCs w:val="24"/>
        </w:rPr>
        <w:t>usuario.</w:t>
      </w:r>
    </w:p>
    <w:p w:rsidR="0079219C" w:rsidRDefault="0079219C" w:rsidP="0079219C">
      <w:pPr>
        <w:jc w:val="both"/>
        <w:rPr>
          <w:rFonts w:ascii="Arial" w:hAnsi="Arial" w:cs="Arial"/>
          <w:sz w:val="24"/>
          <w:szCs w:val="24"/>
        </w:rPr>
      </w:pPr>
      <w:r w:rsidRPr="001F69C4">
        <w:rPr>
          <w:rFonts w:ascii="Arial" w:hAnsi="Arial" w:cs="Arial"/>
          <w:sz w:val="24"/>
          <w:szCs w:val="24"/>
        </w:rPr>
        <w:t xml:space="preserve"> Los módulos  que se encuentran desarrollados  para el software son los siguientes: </w:t>
      </w:r>
    </w:p>
    <w:p w:rsidR="005A1003" w:rsidRDefault="005A1003" w:rsidP="0079219C">
      <w:pPr>
        <w:jc w:val="both"/>
        <w:rPr>
          <w:rFonts w:ascii="Arial" w:hAnsi="Arial" w:cs="Arial"/>
          <w:sz w:val="24"/>
          <w:szCs w:val="24"/>
        </w:rPr>
      </w:pPr>
    </w:p>
    <w:p w:rsidR="00493FB8" w:rsidRDefault="00493FB8" w:rsidP="0079219C">
      <w:pPr>
        <w:jc w:val="both"/>
        <w:rPr>
          <w:rFonts w:ascii="Arial" w:hAnsi="Arial" w:cs="Arial"/>
          <w:sz w:val="24"/>
          <w:szCs w:val="24"/>
        </w:rPr>
      </w:pPr>
    </w:p>
    <w:p w:rsidR="00493FB8" w:rsidRPr="001F69C4" w:rsidRDefault="00493FB8" w:rsidP="0079219C">
      <w:pPr>
        <w:jc w:val="both"/>
        <w:rPr>
          <w:rFonts w:ascii="Arial" w:hAnsi="Arial" w:cs="Arial"/>
          <w:sz w:val="24"/>
          <w:szCs w:val="24"/>
        </w:rPr>
      </w:pPr>
    </w:p>
    <w:p w:rsidR="00916369" w:rsidRPr="001F69C4" w:rsidRDefault="00916369" w:rsidP="00916369">
      <w:pPr>
        <w:jc w:val="both"/>
        <w:rPr>
          <w:rFonts w:ascii="Arial" w:hAnsi="Arial" w:cs="Arial"/>
          <w:sz w:val="24"/>
          <w:szCs w:val="24"/>
          <w:shd w:val="clear" w:color="auto" w:fill="FFFFFF"/>
        </w:rPr>
      </w:pPr>
    </w:p>
    <w:p w:rsidR="00493FB8" w:rsidRDefault="00916369" w:rsidP="00B65279">
      <w:pPr>
        <w:pStyle w:val="Ttulo2"/>
        <w:rPr>
          <w:shd w:val="clear" w:color="auto" w:fill="FFFFFF"/>
        </w:rPr>
      </w:pPr>
      <w:r>
        <w:rPr>
          <w:shd w:val="clear" w:color="auto" w:fill="FFFFFF"/>
        </w:rPr>
        <w:t xml:space="preserve"> </w:t>
      </w:r>
      <w:bookmarkStart w:id="296" w:name="_Toc27127944"/>
      <w:r w:rsidRPr="001F69C4">
        <w:rPr>
          <w:shd w:val="clear" w:color="auto" w:fill="FFFFFF"/>
        </w:rPr>
        <w:t>USUARIOS</w:t>
      </w:r>
      <w:bookmarkEnd w:id="296"/>
    </w:p>
    <w:p w:rsidR="00493FB8" w:rsidRDefault="00493FB8" w:rsidP="00916369">
      <w:pPr>
        <w:jc w:val="both"/>
        <w:rPr>
          <w:rFonts w:ascii="Arial" w:hAnsi="Arial" w:cs="Arial"/>
          <w:sz w:val="24"/>
          <w:szCs w:val="24"/>
          <w:shd w:val="clear" w:color="auto" w:fill="FFFFFF"/>
        </w:rPr>
      </w:pPr>
      <w:r>
        <w:rPr>
          <w:rFonts w:ascii="Arial" w:hAnsi="Arial" w:cs="Arial"/>
          <w:sz w:val="24"/>
          <w:szCs w:val="24"/>
          <w:shd w:val="clear" w:color="auto" w:fill="FFFFFF"/>
        </w:rPr>
        <w:t>La gestión de usuarios facilita el acceso a la plataforma, permitiendo crear, listar y actualizar los datos tanto del administrador y auxiliares como de los estudiantes. Al mismo tiempo que permite cerrar sesión.</w:t>
      </w:r>
    </w:p>
    <w:p w:rsidR="00B65279" w:rsidRPr="00493FB8" w:rsidRDefault="00B65279" w:rsidP="00916369">
      <w:pPr>
        <w:jc w:val="both"/>
        <w:rPr>
          <w:rFonts w:ascii="Arial" w:hAnsi="Arial" w:cs="Arial"/>
          <w:sz w:val="24"/>
          <w:szCs w:val="24"/>
          <w:shd w:val="clear" w:color="auto" w:fill="FFFFFF"/>
        </w:rPr>
      </w:pPr>
    </w:p>
    <w:p w:rsidR="00493FB8" w:rsidRPr="001F69C4" w:rsidRDefault="00493FB8" w:rsidP="00B65279">
      <w:pPr>
        <w:pStyle w:val="Ttulo2"/>
        <w:rPr>
          <w:shd w:val="clear" w:color="auto" w:fill="FFFFFF"/>
        </w:rPr>
      </w:pPr>
      <w:bookmarkStart w:id="297" w:name="_Toc27127945"/>
      <w:r>
        <w:rPr>
          <w:shd w:val="clear" w:color="auto" w:fill="FFFFFF"/>
        </w:rPr>
        <w:t>ROLES</w:t>
      </w:r>
      <w:bookmarkEnd w:id="297"/>
    </w:p>
    <w:p w:rsidR="00916369" w:rsidRPr="001F69C4" w:rsidRDefault="00916369" w:rsidP="00916369">
      <w:pPr>
        <w:jc w:val="both"/>
        <w:rPr>
          <w:rFonts w:ascii="Arial" w:hAnsi="Arial" w:cs="Arial"/>
          <w:sz w:val="24"/>
          <w:szCs w:val="24"/>
          <w:shd w:val="clear" w:color="auto" w:fill="FFFFFF"/>
        </w:rPr>
      </w:pPr>
      <w:r w:rsidRPr="001F69C4">
        <w:rPr>
          <w:rFonts w:ascii="Arial" w:hAnsi="Arial" w:cs="Arial"/>
          <w:sz w:val="24"/>
          <w:szCs w:val="24"/>
          <w:shd w:val="clear" w:color="auto" w:fill="FFFFFF"/>
        </w:rPr>
        <w:t>Representa permisos que el usuario puede tener asignado en el aplicativo, además verifica si puede acceder a una opción de menú o si puede ver, editar un campo determinado o guardar una información; también puede ser asignado un rol (Administrador,</w:t>
      </w:r>
      <w:r w:rsidR="00493FB8">
        <w:rPr>
          <w:rFonts w:ascii="Arial" w:hAnsi="Arial" w:cs="Arial"/>
          <w:sz w:val="24"/>
          <w:szCs w:val="24"/>
          <w:shd w:val="clear" w:color="auto" w:fill="FFFFFF"/>
        </w:rPr>
        <w:t xml:space="preserve"> Auxiliar, Estudiante</w:t>
      </w:r>
      <w:r w:rsidRPr="001F69C4">
        <w:rPr>
          <w:rFonts w:ascii="Arial" w:hAnsi="Arial" w:cs="Arial"/>
          <w:sz w:val="24"/>
          <w:szCs w:val="24"/>
          <w:shd w:val="clear" w:color="auto" w:fill="FFFFFF"/>
        </w:rPr>
        <w:t>).</w:t>
      </w:r>
    </w:p>
    <w:p w:rsidR="00916369" w:rsidRDefault="00916369" w:rsidP="00916369">
      <w:pPr>
        <w:jc w:val="both"/>
        <w:rPr>
          <w:rFonts w:ascii="Arial" w:hAnsi="Arial" w:cs="Arial"/>
          <w:sz w:val="24"/>
          <w:szCs w:val="24"/>
          <w:shd w:val="clear" w:color="auto" w:fill="FFFFFF"/>
        </w:rPr>
      </w:pPr>
    </w:p>
    <w:p w:rsidR="0036131B" w:rsidRDefault="0036131B" w:rsidP="00916369">
      <w:pPr>
        <w:jc w:val="both"/>
        <w:rPr>
          <w:rFonts w:ascii="Arial" w:hAnsi="Arial" w:cs="Arial"/>
          <w:sz w:val="24"/>
          <w:szCs w:val="24"/>
          <w:shd w:val="clear" w:color="auto" w:fill="FFFFFF"/>
        </w:rPr>
      </w:pPr>
    </w:p>
    <w:p w:rsidR="0036131B" w:rsidRDefault="0036131B" w:rsidP="00916369">
      <w:pPr>
        <w:jc w:val="both"/>
        <w:rPr>
          <w:rFonts w:ascii="Arial" w:hAnsi="Arial" w:cs="Arial"/>
          <w:sz w:val="24"/>
          <w:szCs w:val="24"/>
          <w:shd w:val="clear" w:color="auto" w:fill="FFFFFF"/>
        </w:rPr>
      </w:pPr>
    </w:p>
    <w:p w:rsidR="0036131B" w:rsidRDefault="0036131B" w:rsidP="00916369">
      <w:pPr>
        <w:jc w:val="both"/>
        <w:rPr>
          <w:rFonts w:ascii="Arial" w:hAnsi="Arial" w:cs="Arial"/>
          <w:sz w:val="24"/>
          <w:szCs w:val="24"/>
          <w:shd w:val="clear" w:color="auto" w:fill="FFFFFF"/>
        </w:rPr>
      </w:pPr>
    </w:p>
    <w:p w:rsidR="0036131B" w:rsidRDefault="0036131B" w:rsidP="00916369">
      <w:pPr>
        <w:jc w:val="both"/>
        <w:rPr>
          <w:rFonts w:ascii="Arial" w:hAnsi="Arial" w:cs="Arial"/>
          <w:sz w:val="24"/>
          <w:szCs w:val="24"/>
          <w:shd w:val="clear" w:color="auto" w:fill="FFFFFF"/>
        </w:rPr>
      </w:pPr>
    </w:p>
    <w:p w:rsidR="005A1003" w:rsidRDefault="00493FB8" w:rsidP="00B65279">
      <w:pPr>
        <w:pStyle w:val="Ttulo2"/>
        <w:rPr>
          <w:shd w:val="clear" w:color="auto" w:fill="FFFFFF"/>
        </w:rPr>
      </w:pPr>
      <w:bookmarkStart w:id="298" w:name="_Toc27127946"/>
      <w:r>
        <w:rPr>
          <w:shd w:val="clear" w:color="auto" w:fill="FFFFFF"/>
        </w:rPr>
        <w:t>BITÁCORAS</w:t>
      </w:r>
      <w:bookmarkEnd w:id="298"/>
    </w:p>
    <w:p w:rsidR="006E26EA" w:rsidRDefault="006E26EA" w:rsidP="00916369">
      <w:pPr>
        <w:jc w:val="both"/>
        <w:rPr>
          <w:rFonts w:ascii="Arial" w:hAnsi="Arial" w:cs="Arial"/>
          <w:sz w:val="24"/>
          <w:szCs w:val="24"/>
          <w:shd w:val="clear" w:color="auto" w:fill="FFFFFF"/>
        </w:rPr>
      </w:pPr>
      <w:r>
        <w:rPr>
          <w:rFonts w:ascii="Arial" w:hAnsi="Arial" w:cs="Arial"/>
          <w:sz w:val="24"/>
          <w:szCs w:val="24"/>
          <w:shd w:val="clear" w:color="auto" w:fill="FFFFFF"/>
        </w:rPr>
        <w:t>Este módulo</w:t>
      </w:r>
      <w:r w:rsidR="00493FB8">
        <w:rPr>
          <w:rFonts w:ascii="Arial" w:hAnsi="Arial" w:cs="Arial"/>
          <w:sz w:val="24"/>
          <w:szCs w:val="24"/>
          <w:shd w:val="clear" w:color="auto" w:fill="FFFFFF"/>
        </w:rPr>
        <w:t xml:space="preserve"> permite al estudiante </w:t>
      </w:r>
      <w:r>
        <w:rPr>
          <w:rFonts w:ascii="Arial" w:hAnsi="Arial" w:cs="Arial"/>
          <w:sz w:val="24"/>
          <w:szCs w:val="24"/>
          <w:shd w:val="clear" w:color="auto" w:fill="FFFFFF"/>
        </w:rPr>
        <w:t>crear la bitácora</w:t>
      </w:r>
      <w:r w:rsidR="0025325E">
        <w:rPr>
          <w:rFonts w:ascii="Arial" w:hAnsi="Arial" w:cs="Arial"/>
          <w:sz w:val="24"/>
          <w:szCs w:val="24"/>
          <w:shd w:val="clear" w:color="auto" w:fill="FFFFFF"/>
        </w:rPr>
        <w:t xml:space="preserve"> correspondiente a su tiempo en </w:t>
      </w:r>
      <w:r>
        <w:rPr>
          <w:rFonts w:ascii="Arial" w:hAnsi="Arial" w:cs="Arial"/>
          <w:sz w:val="24"/>
          <w:szCs w:val="24"/>
          <w:shd w:val="clear" w:color="auto" w:fill="FFFFFF"/>
        </w:rPr>
        <w:t>etapa práctica, modificar los datos del estudiante y de la empresa, calificar tanto su desempeño profesional como el de la empresa para la cual está prestando sus servicios, realizar cambios antes de enviar dicha bitácora y visualizar las bitácoras que ya ha realizado.</w:t>
      </w:r>
    </w:p>
    <w:p w:rsidR="006E26EA" w:rsidRDefault="006E26EA" w:rsidP="00916369">
      <w:pPr>
        <w:jc w:val="both"/>
        <w:rPr>
          <w:rFonts w:ascii="Arial" w:hAnsi="Arial" w:cs="Arial"/>
          <w:sz w:val="24"/>
          <w:szCs w:val="24"/>
          <w:shd w:val="clear" w:color="auto" w:fill="FFFFFF"/>
        </w:rPr>
      </w:pPr>
    </w:p>
    <w:p w:rsidR="00916369" w:rsidRDefault="002314F8" w:rsidP="00B65279">
      <w:pPr>
        <w:pStyle w:val="Ttulo2"/>
        <w:rPr>
          <w:shd w:val="clear" w:color="auto" w:fill="FFFFFF"/>
        </w:rPr>
      </w:pPr>
      <w:bookmarkStart w:id="299" w:name="_Toc27127947"/>
      <w:r>
        <w:rPr>
          <w:shd w:val="clear" w:color="auto" w:fill="FFFFFF"/>
        </w:rPr>
        <w:t>PROGRAMAS</w:t>
      </w:r>
      <w:bookmarkEnd w:id="299"/>
    </w:p>
    <w:p w:rsidR="002314F8" w:rsidRPr="002314F8" w:rsidRDefault="002314F8" w:rsidP="00916369">
      <w:pPr>
        <w:jc w:val="both"/>
        <w:rPr>
          <w:rFonts w:ascii="Arial" w:hAnsi="Arial" w:cs="Arial"/>
          <w:sz w:val="24"/>
          <w:szCs w:val="24"/>
          <w:shd w:val="clear" w:color="auto" w:fill="FFFFFF"/>
        </w:rPr>
      </w:pPr>
      <w:r w:rsidRPr="002314F8">
        <w:rPr>
          <w:rFonts w:ascii="Arial" w:hAnsi="Arial" w:cs="Arial"/>
          <w:sz w:val="24"/>
          <w:szCs w:val="24"/>
          <w:shd w:val="clear" w:color="auto" w:fill="FFFFFF"/>
        </w:rPr>
        <w:t>Fac</w:t>
      </w:r>
      <w:r>
        <w:rPr>
          <w:rFonts w:ascii="Arial" w:hAnsi="Arial" w:cs="Arial"/>
          <w:sz w:val="24"/>
          <w:szCs w:val="24"/>
          <w:shd w:val="clear" w:color="auto" w:fill="FFFFFF"/>
        </w:rPr>
        <w:t>ilita al administrador y auxiliares la creación de los programas que ofrece el Centro de Sistemas de Antioquia CENSA y asociarlo al estudiante</w:t>
      </w:r>
      <w:r w:rsidR="00612411">
        <w:rPr>
          <w:rFonts w:ascii="Arial" w:hAnsi="Arial" w:cs="Arial"/>
          <w:sz w:val="24"/>
          <w:szCs w:val="24"/>
          <w:shd w:val="clear" w:color="auto" w:fill="FFFFFF"/>
        </w:rPr>
        <w:t>.</w:t>
      </w:r>
    </w:p>
    <w:p w:rsidR="006E26EA" w:rsidRPr="001F69C4" w:rsidRDefault="006E26EA" w:rsidP="00916369">
      <w:pPr>
        <w:jc w:val="both"/>
        <w:rPr>
          <w:rFonts w:ascii="Arial" w:hAnsi="Arial" w:cs="Arial"/>
          <w:b/>
          <w:sz w:val="24"/>
          <w:szCs w:val="24"/>
          <w:shd w:val="clear" w:color="auto" w:fill="FFFFFF"/>
        </w:rPr>
      </w:pPr>
    </w:p>
    <w:p w:rsidR="00EE06B5" w:rsidRPr="001F69C4" w:rsidRDefault="00EE06B5" w:rsidP="00916369">
      <w:pPr>
        <w:jc w:val="both"/>
        <w:rPr>
          <w:rFonts w:ascii="Arial" w:hAnsi="Arial" w:cs="Arial"/>
          <w:b/>
          <w:sz w:val="24"/>
          <w:szCs w:val="24"/>
        </w:rPr>
      </w:pPr>
    </w:p>
    <w:p w:rsidR="00916369" w:rsidRDefault="002314F8" w:rsidP="00B65279">
      <w:pPr>
        <w:pStyle w:val="Ttulo2"/>
      </w:pPr>
      <w:bookmarkStart w:id="300" w:name="_Toc27127948"/>
      <w:r>
        <w:t>FUNCIONES</w:t>
      </w:r>
      <w:bookmarkEnd w:id="300"/>
    </w:p>
    <w:p w:rsidR="002314F8" w:rsidRDefault="00EE06B5" w:rsidP="00916369">
      <w:pPr>
        <w:jc w:val="both"/>
        <w:rPr>
          <w:rFonts w:ascii="Arial" w:hAnsi="Arial" w:cs="Arial"/>
          <w:b/>
          <w:sz w:val="24"/>
          <w:szCs w:val="24"/>
        </w:rPr>
      </w:pPr>
      <w:r>
        <w:rPr>
          <w:rFonts w:ascii="Arial" w:hAnsi="Arial" w:cs="Arial"/>
          <w:sz w:val="24"/>
          <w:szCs w:val="24"/>
        </w:rPr>
        <w:t xml:space="preserve">Permite al administrador crear, actualizar, listar y asociar las funciones que tiene cada uno </w:t>
      </w:r>
      <w:r w:rsidR="00612411">
        <w:rPr>
          <w:rFonts w:ascii="Arial" w:hAnsi="Arial" w:cs="Arial"/>
          <w:sz w:val="24"/>
          <w:szCs w:val="24"/>
        </w:rPr>
        <w:t>de los programas.</w:t>
      </w:r>
    </w:p>
    <w:p w:rsidR="002314F8" w:rsidRPr="002314F8" w:rsidRDefault="002314F8" w:rsidP="00916369">
      <w:pPr>
        <w:jc w:val="both"/>
        <w:rPr>
          <w:rFonts w:ascii="Arial" w:hAnsi="Arial" w:cs="Arial"/>
          <w:sz w:val="24"/>
          <w:szCs w:val="24"/>
        </w:rPr>
      </w:pPr>
    </w:p>
    <w:p w:rsidR="00916369" w:rsidRPr="001F69C4" w:rsidRDefault="00916369" w:rsidP="00916369">
      <w:pPr>
        <w:jc w:val="both"/>
        <w:rPr>
          <w:rFonts w:ascii="Arial" w:hAnsi="Arial" w:cs="Arial"/>
          <w:sz w:val="24"/>
          <w:szCs w:val="24"/>
        </w:rPr>
      </w:pPr>
    </w:p>
    <w:p w:rsidR="00916369" w:rsidRPr="001F69C4" w:rsidRDefault="00EE06B5" w:rsidP="00B65279">
      <w:pPr>
        <w:pStyle w:val="Ttulo2"/>
      </w:pPr>
      <w:bookmarkStart w:id="301" w:name="_Toc27127949"/>
      <w:r>
        <w:t>REPORTES</w:t>
      </w:r>
      <w:bookmarkEnd w:id="301"/>
    </w:p>
    <w:p w:rsidR="00916369" w:rsidRDefault="00EE06B5" w:rsidP="00916369">
      <w:pPr>
        <w:jc w:val="both"/>
        <w:rPr>
          <w:rFonts w:ascii="Arial" w:hAnsi="Arial" w:cs="Arial"/>
          <w:sz w:val="24"/>
          <w:szCs w:val="24"/>
          <w:shd w:val="clear" w:color="auto" w:fill="FFFFFF"/>
        </w:rPr>
      </w:pPr>
      <w:r>
        <w:rPr>
          <w:rFonts w:ascii="Arial" w:hAnsi="Arial" w:cs="Arial"/>
          <w:sz w:val="24"/>
          <w:szCs w:val="24"/>
          <w:shd w:val="clear" w:color="auto" w:fill="FFFFFF"/>
        </w:rPr>
        <w:t>Esta gestión</w:t>
      </w:r>
      <w:r w:rsidR="00612411">
        <w:rPr>
          <w:rFonts w:ascii="Arial" w:hAnsi="Arial" w:cs="Arial"/>
          <w:sz w:val="24"/>
          <w:szCs w:val="24"/>
          <w:shd w:val="clear" w:color="auto" w:fill="FFFFFF"/>
        </w:rPr>
        <w:t xml:space="preserve"> hace posible llevar un control de las bitácoras que el estudiante ha realizado.</w:t>
      </w:r>
    </w:p>
    <w:p w:rsidR="00612411" w:rsidRDefault="00612411" w:rsidP="00916369">
      <w:pPr>
        <w:jc w:val="both"/>
        <w:rPr>
          <w:rFonts w:ascii="Arial" w:hAnsi="Arial" w:cs="Arial"/>
          <w:sz w:val="24"/>
          <w:szCs w:val="24"/>
          <w:shd w:val="clear" w:color="auto" w:fill="FFFFFF"/>
        </w:rPr>
      </w:pPr>
    </w:p>
    <w:p w:rsidR="00612411" w:rsidRDefault="00612411" w:rsidP="00B65279">
      <w:pPr>
        <w:pStyle w:val="Ttulo2"/>
        <w:rPr>
          <w:shd w:val="clear" w:color="auto" w:fill="FFFFFF"/>
        </w:rPr>
      </w:pPr>
      <w:bookmarkStart w:id="302" w:name="_Toc27127950"/>
      <w:r w:rsidRPr="00612411">
        <w:rPr>
          <w:shd w:val="clear" w:color="auto" w:fill="FFFFFF"/>
        </w:rPr>
        <w:t>ESTUDIANTES</w:t>
      </w:r>
      <w:bookmarkEnd w:id="302"/>
    </w:p>
    <w:p w:rsidR="00612411" w:rsidRDefault="00612411" w:rsidP="00916369">
      <w:pPr>
        <w:jc w:val="both"/>
        <w:rPr>
          <w:rFonts w:ascii="Arial" w:hAnsi="Arial" w:cs="Arial"/>
          <w:sz w:val="24"/>
          <w:szCs w:val="24"/>
          <w:shd w:val="clear" w:color="auto" w:fill="FFFFFF"/>
        </w:rPr>
      </w:pPr>
      <w:r w:rsidRPr="00612411">
        <w:rPr>
          <w:rFonts w:ascii="Arial" w:hAnsi="Arial" w:cs="Arial"/>
          <w:sz w:val="24"/>
          <w:szCs w:val="24"/>
          <w:shd w:val="clear" w:color="auto" w:fill="FFFFFF"/>
        </w:rPr>
        <w:t>E</w:t>
      </w:r>
      <w:r>
        <w:rPr>
          <w:rFonts w:ascii="Arial" w:hAnsi="Arial" w:cs="Arial"/>
          <w:sz w:val="24"/>
          <w:szCs w:val="24"/>
          <w:shd w:val="clear" w:color="auto" w:fill="FFFFFF"/>
        </w:rPr>
        <w:t>l módulo Estudiantes, per</w:t>
      </w:r>
      <w:r w:rsidR="00F44F92">
        <w:rPr>
          <w:rFonts w:ascii="Arial" w:hAnsi="Arial" w:cs="Arial"/>
          <w:sz w:val="24"/>
          <w:szCs w:val="24"/>
          <w:shd w:val="clear" w:color="auto" w:fill="FFFFFF"/>
        </w:rPr>
        <w:t>mite crear, listar, actualizar, activar o inactivar un estudiante en el momento que se requiera.</w:t>
      </w:r>
    </w:p>
    <w:p w:rsidR="00F44F92" w:rsidRDefault="00F44F92" w:rsidP="00916369">
      <w:pPr>
        <w:jc w:val="both"/>
        <w:rPr>
          <w:rFonts w:ascii="Arial" w:hAnsi="Arial" w:cs="Arial"/>
          <w:b/>
          <w:sz w:val="24"/>
          <w:szCs w:val="24"/>
          <w:shd w:val="clear" w:color="auto" w:fill="FFFFFF"/>
        </w:rPr>
      </w:pPr>
    </w:p>
    <w:p w:rsidR="0036131B" w:rsidRDefault="0036131B" w:rsidP="00916369">
      <w:pPr>
        <w:jc w:val="both"/>
        <w:rPr>
          <w:rFonts w:ascii="Arial" w:hAnsi="Arial" w:cs="Arial"/>
          <w:b/>
          <w:sz w:val="24"/>
          <w:szCs w:val="24"/>
          <w:shd w:val="clear" w:color="auto" w:fill="FFFFFF"/>
        </w:rPr>
      </w:pPr>
    </w:p>
    <w:p w:rsidR="00B65279" w:rsidRPr="00F44F92" w:rsidRDefault="00B65279" w:rsidP="00916369">
      <w:pPr>
        <w:jc w:val="both"/>
        <w:rPr>
          <w:rFonts w:ascii="Arial" w:hAnsi="Arial" w:cs="Arial"/>
          <w:b/>
          <w:sz w:val="24"/>
          <w:szCs w:val="24"/>
          <w:shd w:val="clear" w:color="auto" w:fill="FFFFFF"/>
        </w:rPr>
      </w:pPr>
    </w:p>
    <w:p w:rsidR="00F44F92" w:rsidRDefault="00F44F92" w:rsidP="00B65279">
      <w:pPr>
        <w:pStyle w:val="Ttulo2"/>
        <w:rPr>
          <w:shd w:val="clear" w:color="auto" w:fill="FFFFFF"/>
        </w:rPr>
      </w:pPr>
      <w:bookmarkStart w:id="303" w:name="_Toc27127951"/>
      <w:r w:rsidRPr="00F44F92">
        <w:rPr>
          <w:shd w:val="clear" w:color="auto" w:fill="FFFFFF"/>
        </w:rPr>
        <w:t>CARGOS</w:t>
      </w:r>
      <w:bookmarkEnd w:id="303"/>
    </w:p>
    <w:p w:rsidR="00F44F92" w:rsidRDefault="00164982" w:rsidP="00916369">
      <w:pPr>
        <w:jc w:val="both"/>
        <w:rPr>
          <w:rFonts w:ascii="Arial" w:hAnsi="Arial" w:cs="Arial"/>
          <w:sz w:val="24"/>
          <w:szCs w:val="24"/>
        </w:rPr>
      </w:pPr>
      <w:r>
        <w:rPr>
          <w:rFonts w:ascii="Arial" w:hAnsi="Arial" w:cs="Arial"/>
          <w:sz w:val="24"/>
          <w:szCs w:val="24"/>
        </w:rPr>
        <w:t>Brinda la posibilidad de crear y asignar el cargo a cada usuario y modificarlo en el momento que se requiera.</w:t>
      </w:r>
    </w:p>
    <w:p w:rsidR="00164982" w:rsidRDefault="00164982" w:rsidP="00916369">
      <w:pPr>
        <w:jc w:val="both"/>
        <w:rPr>
          <w:rFonts w:ascii="Arial" w:hAnsi="Arial" w:cs="Arial"/>
          <w:sz w:val="24"/>
          <w:szCs w:val="24"/>
        </w:rPr>
      </w:pPr>
    </w:p>
    <w:p w:rsidR="00164982" w:rsidRDefault="00164982" w:rsidP="00B65279">
      <w:pPr>
        <w:pStyle w:val="Ttulo2"/>
      </w:pPr>
      <w:bookmarkStart w:id="304" w:name="_Toc27127952"/>
      <w:r w:rsidRPr="00164982">
        <w:t>EMPLEADOS</w:t>
      </w:r>
      <w:bookmarkEnd w:id="304"/>
    </w:p>
    <w:p w:rsidR="00164982" w:rsidRDefault="00164982" w:rsidP="00916369">
      <w:pPr>
        <w:jc w:val="both"/>
        <w:rPr>
          <w:rFonts w:ascii="Arial" w:hAnsi="Arial" w:cs="Arial"/>
          <w:sz w:val="24"/>
          <w:szCs w:val="24"/>
        </w:rPr>
      </w:pPr>
      <w:r>
        <w:rPr>
          <w:rFonts w:ascii="Arial" w:hAnsi="Arial" w:cs="Arial"/>
          <w:sz w:val="24"/>
          <w:szCs w:val="24"/>
        </w:rPr>
        <w:t xml:space="preserve">Facilita la creación, visualización y posterior modificación de los empleados que interactúan con el sistema. </w:t>
      </w:r>
    </w:p>
    <w:p w:rsidR="006D4636" w:rsidRDefault="006D4636" w:rsidP="00916369">
      <w:pPr>
        <w:jc w:val="both"/>
        <w:rPr>
          <w:rFonts w:ascii="Arial" w:hAnsi="Arial" w:cs="Arial"/>
          <w:sz w:val="24"/>
          <w:szCs w:val="24"/>
        </w:rPr>
      </w:pPr>
    </w:p>
    <w:p w:rsidR="006D4636" w:rsidRDefault="006D4636" w:rsidP="00B65279">
      <w:pPr>
        <w:pStyle w:val="Ttulo2"/>
      </w:pPr>
      <w:bookmarkStart w:id="305" w:name="_Toc27127953"/>
      <w:r w:rsidRPr="006D4636">
        <w:t>EVALUACION ESTUDIANTES</w:t>
      </w:r>
      <w:bookmarkEnd w:id="305"/>
    </w:p>
    <w:p w:rsidR="00EE06B5" w:rsidRDefault="00B03A56" w:rsidP="000C60ED">
      <w:pPr>
        <w:jc w:val="both"/>
        <w:rPr>
          <w:rFonts w:ascii="Arial" w:hAnsi="Arial" w:cs="Arial"/>
          <w:sz w:val="24"/>
          <w:szCs w:val="24"/>
        </w:rPr>
      </w:pPr>
      <w:r>
        <w:rPr>
          <w:rFonts w:ascii="Arial" w:hAnsi="Arial" w:cs="Arial"/>
          <w:sz w:val="24"/>
          <w:szCs w:val="24"/>
        </w:rPr>
        <w:t>Registra y visualiza las valoraciones realizadas por el administrador.</w:t>
      </w:r>
    </w:p>
    <w:p w:rsidR="00B03A56" w:rsidRDefault="00B03A56" w:rsidP="000C60ED">
      <w:pPr>
        <w:jc w:val="both"/>
        <w:rPr>
          <w:rFonts w:ascii="Arial" w:hAnsi="Arial" w:cs="Arial"/>
          <w:sz w:val="24"/>
          <w:szCs w:val="24"/>
        </w:rPr>
      </w:pPr>
    </w:p>
    <w:p w:rsidR="00B03A56" w:rsidRDefault="00B03A56" w:rsidP="00B65279">
      <w:pPr>
        <w:pStyle w:val="Ttulo2"/>
      </w:pPr>
      <w:bookmarkStart w:id="306" w:name="_Toc27127954"/>
      <w:r w:rsidRPr="00B03A56">
        <w:t>CRITERIOS A EVALUAR</w:t>
      </w:r>
      <w:bookmarkEnd w:id="306"/>
    </w:p>
    <w:p w:rsidR="00EE06B5" w:rsidRDefault="00B03A56" w:rsidP="000C60ED">
      <w:pPr>
        <w:jc w:val="both"/>
        <w:rPr>
          <w:rFonts w:ascii="Arial" w:hAnsi="Arial" w:cs="Arial"/>
          <w:sz w:val="24"/>
          <w:szCs w:val="24"/>
        </w:rPr>
      </w:pPr>
      <w:r>
        <w:rPr>
          <w:rFonts w:ascii="Arial" w:hAnsi="Arial" w:cs="Arial"/>
          <w:sz w:val="24"/>
          <w:szCs w:val="24"/>
        </w:rPr>
        <w:t>P</w:t>
      </w:r>
      <w:r w:rsidRPr="00B03A56">
        <w:rPr>
          <w:rFonts w:ascii="Arial" w:hAnsi="Arial" w:cs="Arial"/>
          <w:sz w:val="24"/>
          <w:szCs w:val="24"/>
        </w:rPr>
        <w:t>ermite</w:t>
      </w:r>
      <w:r>
        <w:rPr>
          <w:rFonts w:ascii="Arial" w:hAnsi="Arial" w:cs="Arial"/>
          <w:sz w:val="24"/>
          <w:szCs w:val="24"/>
        </w:rPr>
        <w:t xml:space="preserve"> crear, leer, actualizar y calificar los criterios a evaluar.</w:t>
      </w: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36131B" w:rsidRDefault="0036131B" w:rsidP="000C60ED">
      <w:pPr>
        <w:jc w:val="both"/>
        <w:rPr>
          <w:rFonts w:ascii="Arial" w:hAnsi="Arial" w:cs="Arial"/>
          <w:sz w:val="24"/>
          <w:szCs w:val="24"/>
        </w:rPr>
      </w:pPr>
    </w:p>
    <w:p w:rsidR="009472C8" w:rsidRPr="00BD01B5" w:rsidRDefault="009472C8" w:rsidP="00BD01B5">
      <w:pPr>
        <w:pStyle w:val="Ttulo1"/>
      </w:pPr>
      <w:bookmarkStart w:id="307" w:name="_Toc27127955"/>
      <w:r w:rsidRPr="00BD01B5">
        <w:t>DICCIONARIO DE DATOS</w:t>
      </w:r>
      <w:bookmarkEnd w:id="307"/>
    </w:p>
    <w:p w:rsidR="00820F10" w:rsidRDefault="00820F10" w:rsidP="00BD01B5">
      <w:pPr>
        <w:pStyle w:val="Ttulo1"/>
      </w:pPr>
    </w:p>
    <w:p w:rsidR="0040607C" w:rsidRDefault="00E161CD" w:rsidP="000C60ED">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659264" behindDoc="0" locked="0" layoutInCell="1" allowOverlap="1" wp14:anchorId="65FBCDBB" wp14:editId="08106344">
                <wp:simplePos x="0" y="0"/>
                <wp:positionH relativeFrom="column">
                  <wp:posOffset>851464</wp:posOffset>
                </wp:positionH>
                <wp:positionV relativeFrom="paragraph">
                  <wp:posOffset>655884</wp:posOffset>
                </wp:positionV>
                <wp:extent cx="360680" cy="304800"/>
                <wp:effectExtent l="0" t="0" r="20320" b="19050"/>
                <wp:wrapNone/>
                <wp:docPr id="180" name="180 Rayo"/>
                <wp:cNvGraphicFramePr/>
                <a:graphic xmlns:a="http://schemas.openxmlformats.org/drawingml/2006/main">
                  <a:graphicData uri="http://schemas.microsoft.com/office/word/2010/wordprocessingShape">
                    <wps:wsp>
                      <wps:cNvSpPr/>
                      <wps:spPr>
                        <a:xfrm>
                          <a:off x="0" y="0"/>
                          <a:ext cx="360680" cy="304800"/>
                        </a:xfrm>
                        <a:prstGeom prst="lightningBolt">
                          <a:avLst/>
                        </a:prstGeom>
                        <a:solidFill>
                          <a:srgbClr val="FFFF00"/>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12FA0"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180 Rayo" o:spid="_x0000_s1026" type="#_x0000_t73" style="position:absolute;margin-left:67.05pt;margin-top:51.65pt;width:28.4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" fillcolor="yellow" strokecolor="#272727 [2749]" strokeweight="2pt"/>
            </w:pict>
          </mc:Fallback>
        </mc:AlternateContent>
      </w:r>
      <w:r w:rsidR="00285D22">
        <w:rPr>
          <w:rFonts w:ascii="Arial" w:hAnsi="Arial" w:cs="Arial"/>
          <w:sz w:val="24"/>
          <w:szCs w:val="24"/>
        </w:rPr>
        <w:t>E</w:t>
      </w:r>
      <w:r w:rsidR="00285D22" w:rsidRPr="00285D22">
        <w:rPr>
          <w:rFonts w:ascii="Arial" w:hAnsi="Arial" w:cs="Arial"/>
          <w:sz w:val="24"/>
          <w:szCs w:val="24"/>
        </w:rPr>
        <w:t>s un conjunto de metadatos que contiene las características lógicas y puntuales de los datos que se van a utilizar en el sistema que se programa, incluyendo nombre, descripción, alias, contenido y organización.</w:t>
      </w:r>
    </w:p>
    <w:p w:rsidR="00403056" w:rsidRDefault="00403056" w:rsidP="00EE06B5">
      <w:pPr>
        <w:rPr>
          <w:rFonts w:ascii="Arial" w:hAnsi="Arial" w:cs="Arial"/>
          <w:b/>
          <w:sz w:val="24"/>
          <w:szCs w:val="24"/>
        </w:rPr>
      </w:pPr>
    </w:p>
    <w:p w:rsidR="00EE06B5" w:rsidRPr="0086664F" w:rsidRDefault="00EE06B5" w:rsidP="00BD01B5">
      <w:pPr>
        <w:pStyle w:val="Ttulo2"/>
        <w:rPr>
          <w:rFonts w:eastAsia="Times New Roman"/>
        </w:rPr>
      </w:pPr>
      <w:bookmarkStart w:id="308" w:name="_Toc27127956"/>
      <w:proofErr w:type="spellStart"/>
      <w:proofErr w:type="gramStart"/>
      <w:r w:rsidRPr="0086664F">
        <w:rPr>
          <w:rFonts w:eastAsia="Times New Roman"/>
        </w:rPr>
        <w:t>bitacoras</w:t>
      </w:r>
      <w:bookmarkEnd w:id="308"/>
      <w:proofErr w:type="spellEnd"/>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56"/>
        <w:gridCol w:w="903"/>
        <w:gridCol w:w="578"/>
        <w:gridCol w:w="1722"/>
        <w:gridCol w:w="1280"/>
        <w:gridCol w:w="1383"/>
        <w:gridCol w:w="786"/>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datetime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CodigoGrupo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i/>
                <w:iCs/>
                <w:color w:val="000000"/>
                <w:sz w:val="24"/>
                <w:szCs w:val="24"/>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Observaciones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longtext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i/>
                <w:iCs/>
                <w:color w:val="000000"/>
                <w:sz w:val="24"/>
                <w:szCs w:val="24"/>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NumBitacora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 xml:space="preserve">estudiantes -&gt; </w:t>
            </w: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 xml:space="preserve">programas -&gt; </w:t>
            </w: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 xml:space="preserve">empresas -&gt; </w:t>
            </w:r>
            <w:proofErr w:type="spellStart"/>
            <w:r w:rsidRPr="0086664F">
              <w:rPr>
                <w:rFonts w:ascii="Times New Roman" w:eastAsia="Times New Roman" w:hAnsi="Times New Roman" w:cs="Times New Roman"/>
                <w:color w:val="000000"/>
                <w:sz w:val="24"/>
                <w:szCs w:val="24"/>
                <w:lang w:eastAsia="es-CO"/>
              </w:rPr>
              <w:t>IdEmpresa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36131B" w:rsidRDefault="0036131B"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p>
    <w:p w:rsidR="0036131B" w:rsidRDefault="0036131B"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p>
    <w:p w:rsidR="00BD01B5" w:rsidRDefault="00BD01B5"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p>
    <w:p w:rsidR="00BD01B5" w:rsidRDefault="00BD01B5"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p>
    <w:p w:rsidR="00EE06B5" w:rsidRPr="0086664F" w:rsidRDefault="00EE06B5" w:rsidP="00BD01B5">
      <w:pPr>
        <w:pStyle w:val="Ttulo2"/>
        <w:rPr>
          <w:rFonts w:eastAsia="Times New Roman"/>
        </w:rPr>
      </w:pPr>
      <w:bookmarkStart w:id="309" w:name="_Toc27127957"/>
      <w:r w:rsidRPr="0086664F">
        <w:rPr>
          <w:rFonts w:eastAsia="Times New Roman"/>
        </w:rPr>
        <w:t>Índices</w:t>
      </w:r>
      <w:bookmarkEnd w:id="309"/>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88"/>
        <w:gridCol w:w="718"/>
        <w:gridCol w:w="587"/>
        <w:gridCol w:w="1275"/>
        <w:gridCol w:w="1089"/>
        <w:gridCol w:w="1220"/>
        <w:gridCol w:w="1231"/>
        <w:gridCol w:w="500"/>
        <w:gridCol w:w="1100"/>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86664F" w:rsidRDefault="00EE06B5" w:rsidP="00BD01B5">
      <w:pPr>
        <w:pStyle w:val="Ttulo2"/>
        <w:rPr>
          <w:rFonts w:eastAsia="Times New Roman"/>
        </w:rPr>
      </w:pPr>
      <w:bookmarkStart w:id="310" w:name="_Toc27127958"/>
      <w:proofErr w:type="spellStart"/>
      <w:proofErr w:type="gramStart"/>
      <w:r w:rsidRPr="0086664F">
        <w:rPr>
          <w:rFonts w:eastAsia="Times New Roman"/>
        </w:rPr>
        <w:t>bitacorasevaluaciones</w:t>
      </w:r>
      <w:bookmarkEnd w:id="310"/>
      <w:proofErr w:type="spellEnd"/>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11"/>
        <w:gridCol w:w="668"/>
        <w:gridCol w:w="528"/>
        <w:gridCol w:w="1554"/>
        <w:gridCol w:w="982"/>
        <w:gridCol w:w="1251"/>
        <w:gridCol w:w="714"/>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IdBitacorasevaluaciones</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bitacoras</w:t>
            </w:r>
            <w:proofErr w:type="spellEnd"/>
            <w:r w:rsidRPr="0086664F">
              <w:rPr>
                <w:rFonts w:ascii="Times New Roman" w:eastAsia="Times New Roman" w:hAnsi="Times New Roman" w:cs="Times New Roman"/>
                <w:color w:val="000000"/>
                <w:sz w:val="24"/>
                <w:szCs w:val="24"/>
                <w:lang w:eastAsia="es-CO"/>
              </w:rPr>
              <w:t xml:space="preserve"> -&gt; </w:t>
            </w:r>
            <w:proofErr w:type="spellStart"/>
            <w:r w:rsidRPr="0086664F">
              <w:rPr>
                <w:rFonts w:ascii="Times New Roman" w:eastAsia="Times New Roman" w:hAnsi="Times New Roman" w:cs="Times New Roman"/>
                <w:color w:val="000000"/>
                <w:sz w:val="24"/>
                <w:szCs w:val="24"/>
                <w:lang w:eastAsia="es-CO"/>
              </w:rPr>
              <w:t>IdBitacora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IdEvaluacion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Respuesta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float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11" w:name="_Toc27127959"/>
      <w:r w:rsidRPr="0086664F">
        <w:rPr>
          <w:rFonts w:eastAsia="Times New Roman"/>
        </w:rPr>
        <w:lastRenderedPageBreak/>
        <w:t>Índices</w:t>
      </w:r>
      <w:bookmarkEnd w:id="31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28"/>
        <w:gridCol w:w="649"/>
        <w:gridCol w:w="533"/>
        <w:gridCol w:w="1145"/>
        <w:gridCol w:w="1804"/>
        <w:gridCol w:w="1097"/>
        <w:gridCol w:w="1106"/>
        <w:gridCol w:w="456"/>
        <w:gridCol w:w="990"/>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IdBitacorasevaluaciones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IdEvaluacion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IdEvaluacion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86664F" w:rsidRDefault="00EE06B5" w:rsidP="00BD01B5">
      <w:pPr>
        <w:pStyle w:val="Ttulo2"/>
        <w:rPr>
          <w:rFonts w:eastAsia="Times New Roman"/>
        </w:rPr>
      </w:pPr>
      <w:bookmarkStart w:id="312" w:name="_Toc27127960"/>
      <w:proofErr w:type="spellStart"/>
      <w:proofErr w:type="gramStart"/>
      <w:r w:rsidRPr="0086664F">
        <w:rPr>
          <w:rFonts w:eastAsia="Times New Roman"/>
        </w:rPr>
        <w:t>bitacorasfunciones</w:t>
      </w:r>
      <w:bookmarkEnd w:id="312"/>
      <w:proofErr w:type="spellEnd"/>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41"/>
        <w:gridCol w:w="699"/>
        <w:gridCol w:w="552"/>
        <w:gridCol w:w="1633"/>
        <w:gridCol w:w="822"/>
        <w:gridCol w:w="1313"/>
        <w:gridCol w:w="748"/>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IdBitacorasFunciones</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IdFuncion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Respuesta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float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13" w:name="_Toc27127961"/>
      <w:r w:rsidRPr="0086664F">
        <w:rPr>
          <w:rFonts w:eastAsia="Times New Roman"/>
        </w:rPr>
        <w:t>Índices</w:t>
      </w:r>
      <w:bookmarkEnd w:id="31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26"/>
        <w:gridCol w:w="673"/>
        <w:gridCol w:w="551"/>
        <w:gridCol w:w="1189"/>
        <w:gridCol w:w="1684"/>
        <w:gridCol w:w="1139"/>
        <w:gridCol w:w="1148"/>
        <w:gridCol w:w="471"/>
        <w:gridCol w:w="1027"/>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IdBitacorasFunciones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IdBitacora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IdFuncion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IdFuncion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36131B" w:rsidRDefault="0036131B"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36131B" w:rsidRDefault="0036131B"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BD01B5" w:rsidRDefault="00BD01B5"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BD01B5" w:rsidRDefault="00BD01B5"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EE06B5" w:rsidRPr="0086664F" w:rsidRDefault="00EE06B5" w:rsidP="00BD01B5">
      <w:pPr>
        <w:pStyle w:val="Ttulo2"/>
        <w:rPr>
          <w:rFonts w:eastAsia="Times New Roman"/>
        </w:rPr>
      </w:pPr>
      <w:bookmarkStart w:id="314" w:name="_Toc27127962"/>
      <w:proofErr w:type="gramStart"/>
      <w:r w:rsidRPr="0086664F">
        <w:rPr>
          <w:rFonts w:eastAsia="Times New Roman"/>
        </w:rPr>
        <w:t>cargos</w:t>
      </w:r>
      <w:bookmarkEnd w:id="314"/>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83"/>
        <w:gridCol w:w="1216"/>
        <w:gridCol w:w="600"/>
        <w:gridCol w:w="1763"/>
        <w:gridCol w:w="1027"/>
        <w:gridCol w:w="1416"/>
        <w:gridCol w:w="803"/>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IdCargo</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Cargo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15" w:name="_Toc27127963"/>
      <w:r w:rsidRPr="0086664F">
        <w:rPr>
          <w:rFonts w:eastAsia="Times New Roman"/>
        </w:rPr>
        <w:t>Índices</w:t>
      </w:r>
      <w:bookmarkEnd w:id="315"/>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27"/>
        <w:gridCol w:w="744"/>
        <w:gridCol w:w="607"/>
        <w:gridCol w:w="1324"/>
        <w:gridCol w:w="903"/>
        <w:gridCol w:w="1267"/>
        <w:gridCol w:w="1278"/>
        <w:gridCol w:w="517"/>
        <w:gridCol w:w="1141"/>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IdCargo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86664F" w:rsidRDefault="00EE06B5" w:rsidP="00BD01B5">
      <w:pPr>
        <w:pStyle w:val="Ttulo2"/>
        <w:rPr>
          <w:rFonts w:eastAsia="Times New Roman"/>
        </w:rPr>
      </w:pPr>
      <w:bookmarkStart w:id="316" w:name="_Toc27127964"/>
      <w:proofErr w:type="spellStart"/>
      <w:proofErr w:type="gramStart"/>
      <w:r w:rsidRPr="0086664F">
        <w:rPr>
          <w:rFonts w:eastAsia="Times New Roman"/>
        </w:rPr>
        <w:t>criteriosevaluar</w:t>
      </w:r>
      <w:bookmarkEnd w:id="316"/>
      <w:proofErr w:type="spellEnd"/>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12"/>
        <w:gridCol w:w="836"/>
        <w:gridCol w:w="561"/>
        <w:gridCol w:w="1664"/>
        <w:gridCol w:w="836"/>
        <w:gridCol w:w="1338"/>
        <w:gridCol w:w="761"/>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IdCriteriosEvaluar</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CriterioEvaluar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longtext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Respuesta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float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i/>
                <w:iCs/>
                <w:color w:val="000000"/>
                <w:sz w:val="24"/>
                <w:szCs w:val="24"/>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17" w:name="_Toc27127965"/>
      <w:r w:rsidRPr="0086664F">
        <w:rPr>
          <w:rFonts w:eastAsia="Times New Roman"/>
        </w:rPr>
        <w:lastRenderedPageBreak/>
        <w:t>Índices</w:t>
      </w:r>
      <w:bookmarkEnd w:id="31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78"/>
        <w:gridCol w:w="688"/>
        <w:gridCol w:w="563"/>
        <w:gridCol w:w="1218"/>
        <w:gridCol w:w="1487"/>
        <w:gridCol w:w="1166"/>
        <w:gridCol w:w="1176"/>
        <w:gridCol w:w="481"/>
        <w:gridCol w:w="1051"/>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IdCriteriosEvaluar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BD01B5" w:rsidRDefault="00BD01B5"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BD01B5" w:rsidRDefault="00BD01B5"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EE06B5" w:rsidRPr="0086664F" w:rsidRDefault="00EE06B5" w:rsidP="00BD01B5">
      <w:pPr>
        <w:pStyle w:val="Ttulo2"/>
        <w:rPr>
          <w:rFonts w:eastAsia="Times New Roman"/>
        </w:rPr>
      </w:pPr>
      <w:bookmarkStart w:id="318" w:name="_Toc27127966"/>
      <w:proofErr w:type="gramStart"/>
      <w:r w:rsidRPr="0086664F">
        <w:rPr>
          <w:rFonts w:eastAsia="Times New Roman"/>
        </w:rPr>
        <w:t>empleados</w:t>
      </w:r>
      <w:bookmarkEnd w:id="318"/>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74"/>
        <w:gridCol w:w="1285"/>
        <w:gridCol w:w="570"/>
        <w:gridCol w:w="1694"/>
        <w:gridCol w:w="850"/>
        <w:gridCol w:w="1361"/>
        <w:gridCol w:w="774"/>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IdEmpleado</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Apellido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Clave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Correo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Celular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bigint</w:t>
            </w:r>
            <w:proofErr w:type="spellEnd"/>
            <w:r w:rsidRPr="0086664F">
              <w:rPr>
                <w:rFonts w:ascii="Times New Roman" w:eastAsia="Times New Roman" w:hAnsi="Times New Roman" w:cs="Times New Roman"/>
                <w:color w:val="000000"/>
                <w:sz w:val="24"/>
                <w:szCs w:val="24"/>
                <w:lang w:val="en" w:eastAsia="es-CO"/>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IdCargo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TelefonoEmpresa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i/>
                <w:iCs/>
                <w:color w:val="000000"/>
                <w:sz w:val="24"/>
                <w:szCs w:val="24"/>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IdTipoDocumento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bit(1)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19" w:name="_Toc27127967"/>
      <w:r w:rsidRPr="0086664F">
        <w:rPr>
          <w:rFonts w:eastAsia="Times New Roman"/>
        </w:rPr>
        <w:lastRenderedPageBreak/>
        <w:t>Índices</w:t>
      </w:r>
      <w:bookmarkEnd w:id="319"/>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97"/>
        <w:gridCol w:w="654"/>
        <w:gridCol w:w="536"/>
        <w:gridCol w:w="1153"/>
        <w:gridCol w:w="1397"/>
        <w:gridCol w:w="1104"/>
        <w:gridCol w:w="1113"/>
        <w:gridCol w:w="458"/>
        <w:gridCol w:w="996"/>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IdCargo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IdCargo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IdTipoDocumento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IdTipoDocumento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86664F" w:rsidRDefault="00EE06B5" w:rsidP="00BD01B5">
      <w:pPr>
        <w:pStyle w:val="Ttulo2"/>
        <w:rPr>
          <w:rFonts w:eastAsia="Times New Roman"/>
        </w:rPr>
      </w:pPr>
      <w:bookmarkStart w:id="320" w:name="_Toc27127968"/>
      <w:proofErr w:type="gramStart"/>
      <w:r w:rsidRPr="0086664F">
        <w:rPr>
          <w:rFonts w:eastAsia="Times New Roman"/>
        </w:rPr>
        <w:t>empresas</w:t>
      </w:r>
      <w:bookmarkEnd w:id="320"/>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09"/>
        <w:gridCol w:w="1203"/>
        <w:gridCol w:w="584"/>
        <w:gridCol w:w="1743"/>
        <w:gridCol w:w="874"/>
        <w:gridCol w:w="1400"/>
        <w:gridCol w:w="795"/>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IdEmpresa</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NombreContacto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CargoContacto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Telefono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CorreoEmpresa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DireccionEmpresa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CargoPracticante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FechaInicio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lastRenderedPageBreak/>
              <w:t>FechaFinalizacion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Modalidad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21" w:name="_Toc27127969"/>
      <w:r w:rsidRPr="0086664F">
        <w:rPr>
          <w:rFonts w:eastAsia="Times New Roman"/>
        </w:rPr>
        <w:t>Índices</w:t>
      </w:r>
      <w:bookmarkEnd w:id="32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88"/>
        <w:gridCol w:w="718"/>
        <w:gridCol w:w="587"/>
        <w:gridCol w:w="1275"/>
        <w:gridCol w:w="1089"/>
        <w:gridCol w:w="1220"/>
        <w:gridCol w:w="1231"/>
        <w:gridCol w:w="500"/>
        <w:gridCol w:w="1100"/>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BD01B5" w:rsidRDefault="00BD01B5"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BD01B5" w:rsidRDefault="00BD01B5"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EE06B5" w:rsidRPr="0086664F" w:rsidRDefault="00EE06B5" w:rsidP="00BD01B5">
      <w:pPr>
        <w:pStyle w:val="Ttulo2"/>
        <w:rPr>
          <w:rFonts w:eastAsia="Times New Roman"/>
        </w:rPr>
      </w:pPr>
      <w:bookmarkStart w:id="322" w:name="_Toc27127970"/>
      <w:proofErr w:type="gramStart"/>
      <w:r w:rsidRPr="0086664F">
        <w:rPr>
          <w:rFonts w:eastAsia="Times New Roman"/>
        </w:rPr>
        <w:t>estudiantes</w:t>
      </w:r>
      <w:bookmarkEnd w:id="322"/>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03"/>
        <w:gridCol w:w="1279"/>
        <w:gridCol w:w="567"/>
        <w:gridCol w:w="1686"/>
        <w:gridCol w:w="847"/>
        <w:gridCol w:w="1355"/>
        <w:gridCol w:w="771"/>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Apellido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CorreoEstudiante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IdTipoDocumento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Telefono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i/>
                <w:iCs/>
                <w:color w:val="000000"/>
                <w:sz w:val="24"/>
                <w:szCs w:val="24"/>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Celular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bigint</w:t>
            </w:r>
            <w:proofErr w:type="spellEnd"/>
            <w:r w:rsidRPr="0086664F">
              <w:rPr>
                <w:rFonts w:ascii="Times New Roman" w:eastAsia="Times New Roman" w:hAnsi="Times New Roman" w:cs="Times New Roman"/>
                <w:color w:val="000000"/>
                <w:sz w:val="24"/>
                <w:szCs w:val="24"/>
                <w:lang w:val="en" w:eastAsia="es-CO"/>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NumeroFolio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23" w:name="_Toc27127971"/>
      <w:r w:rsidRPr="0086664F">
        <w:rPr>
          <w:rFonts w:eastAsia="Times New Roman"/>
        </w:rPr>
        <w:lastRenderedPageBreak/>
        <w:t>Índices</w:t>
      </w:r>
      <w:bookmarkEnd w:id="32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97"/>
        <w:gridCol w:w="654"/>
        <w:gridCol w:w="536"/>
        <w:gridCol w:w="1153"/>
        <w:gridCol w:w="1397"/>
        <w:gridCol w:w="1104"/>
        <w:gridCol w:w="1113"/>
        <w:gridCol w:w="458"/>
        <w:gridCol w:w="996"/>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IdTipoDocumento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IdTipoDocumento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36131B" w:rsidRDefault="0036131B"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EE06B5" w:rsidRPr="0086664F" w:rsidRDefault="00EE06B5" w:rsidP="00BD01B5">
      <w:pPr>
        <w:pStyle w:val="Ttulo2"/>
        <w:rPr>
          <w:rFonts w:eastAsia="Times New Roman"/>
        </w:rPr>
      </w:pPr>
      <w:bookmarkStart w:id="324" w:name="_Toc27127972"/>
      <w:proofErr w:type="spellStart"/>
      <w:proofErr w:type="gramStart"/>
      <w:r w:rsidRPr="0086664F">
        <w:rPr>
          <w:rFonts w:eastAsia="Times New Roman"/>
        </w:rPr>
        <w:t>estudiantesprogramas</w:t>
      </w:r>
      <w:bookmarkEnd w:id="324"/>
      <w:proofErr w:type="spellEnd"/>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95"/>
        <w:gridCol w:w="888"/>
        <w:gridCol w:w="527"/>
        <w:gridCol w:w="1552"/>
        <w:gridCol w:w="783"/>
        <w:gridCol w:w="1249"/>
        <w:gridCol w:w="714"/>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IdEstudiantesProgramas</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tinyint</w:t>
            </w:r>
            <w:proofErr w:type="spellEnd"/>
            <w:r w:rsidRPr="0086664F">
              <w:rPr>
                <w:rFonts w:ascii="Times New Roman" w:eastAsia="Times New Roman" w:hAnsi="Times New Roman" w:cs="Times New Roman"/>
                <w:color w:val="000000"/>
                <w:sz w:val="24"/>
                <w:szCs w:val="24"/>
                <w:lang w:val="en" w:eastAsia="es-CO"/>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25" w:name="_Toc27127973"/>
      <w:r w:rsidRPr="0086664F">
        <w:rPr>
          <w:rFonts w:eastAsia="Times New Roman"/>
        </w:rPr>
        <w:t>Índices</w:t>
      </w:r>
      <w:bookmarkEnd w:id="325"/>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87"/>
        <w:gridCol w:w="654"/>
        <w:gridCol w:w="536"/>
        <w:gridCol w:w="1153"/>
        <w:gridCol w:w="1807"/>
        <w:gridCol w:w="1104"/>
        <w:gridCol w:w="1113"/>
        <w:gridCol w:w="458"/>
        <w:gridCol w:w="996"/>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IdEstudiantesProgramas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86664F" w:rsidRDefault="00EE06B5" w:rsidP="00BD01B5">
      <w:pPr>
        <w:pStyle w:val="Ttulo2"/>
        <w:rPr>
          <w:rFonts w:eastAsia="Times New Roman"/>
        </w:rPr>
      </w:pPr>
      <w:bookmarkStart w:id="326" w:name="_Toc27127974"/>
      <w:proofErr w:type="gramStart"/>
      <w:r w:rsidRPr="0086664F">
        <w:rPr>
          <w:rFonts w:eastAsia="Times New Roman"/>
        </w:rPr>
        <w:lastRenderedPageBreak/>
        <w:t>evaluaciones</w:t>
      </w:r>
      <w:bookmarkEnd w:id="326"/>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48"/>
        <w:gridCol w:w="1270"/>
        <w:gridCol w:w="564"/>
        <w:gridCol w:w="1674"/>
        <w:gridCol w:w="841"/>
        <w:gridCol w:w="1346"/>
        <w:gridCol w:w="765"/>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IdEvaluacion</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Area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AspectosEvaluar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27" w:name="_Toc27127975"/>
      <w:r w:rsidRPr="0086664F">
        <w:rPr>
          <w:rFonts w:eastAsia="Times New Roman"/>
        </w:rPr>
        <w:t>Índices</w:t>
      </w:r>
      <w:bookmarkEnd w:id="32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97"/>
        <w:gridCol w:w="721"/>
        <w:gridCol w:w="590"/>
        <w:gridCol w:w="1281"/>
        <w:gridCol w:w="1149"/>
        <w:gridCol w:w="1226"/>
        <w:gridCol w:w="1237"/>
        <w:gridCol w:w="502"/>
        <w:gridCol w:w="1105"/>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IdEvaluacion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BD01B5" w:rsidRDefault="00BD01B5" w:rsidP="00BD01B5">
      <w:pPr>
        <w:pStyle w:val="Ttulo2"/>
        <w:rPr>
          <w:rFonts w:eastAsia="Times New Roman"/>
        </w:rPr>
      </w:pPr>
    </w:p>
    <w:p w:rsidR="00EE06B5" w:rsidRPr="0086664F" w:rsidRDefault="00EE06B5" w:rsidP="00BD01B5">
      <w:pPr>
        <w:pStyle w:val="Ttulo2"/>
        <w:rPr>
          <w:rFonts w:eastAsia="Times New Roman"/>
        </w:rPr>
      </w:pPr>
      <w:bookmarkStart w:id="328" w:name="_Toc27127976"/>
      <w:proofErr w:type="gramStart"/>
      <w:r w:rsidRPr="0086664F">
        <w:rPr>
          <w:rFonts w:eastAsia="Times New Roman"/>
        </w:rPr>
        <w:t>funciones</w:t>
      </w:r>
      <w:bookmarkEnd w:id="328"/>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59"/>
        <w:gridCol w:w="1263"/>
        <w:gridCol w:w="561"/>
        <w:gridCol w:w="1664"/>
        <w:gridCol w:w="1162"/>
        <w:gridCol w:w="1338"/>
        <w:gridCol w:w="761"/>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IdFuncion</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 xml:space="preserve">programas -&gt; </w:t>
            </w: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29" w:name="_Toc27127977"/>
      <w:r w:rsidRPr="0086664F">
        <w:rPr>
          <w:rFonts w:eastAsia="Times New Roman"/>
        </w:rPr>
        <w:lastRenderedPageBreak/>
        <w:t>Índices</w:t>
      </w:r>
      <w:bookmarkEnd w:id="329"/>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38"/>
        <w:gridCol w:w="728"/>
        <w:gridCol w:w="595"/>
        <w:gridCol w:w="1295"/>
        <w:gridCol w:w="1039"/>
        <w:gridCol w:w="1239"/>
        <w:gridCol w:w="1250"/>
        <w:gridCol w:w="507"/>
        <w:gridCol w:w="1117"/>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IdFuncion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86664F" w:rsidRDefault="00EE06B5" w:rsidP="00BD01B5">
      <w:pPr>
        <w:pStyle w:val="Ttulo2"/>
        <w:rPr>
          <w:rFonts w:eastAsia="Times New Roman"/>
        </w:rPr>
      </w:pPr>
      <w:bookmarkStart w:id="330" w:name="_Toc27127978"/>
      <w:proofErr w:type="gramStart"/>
      <w:r w:rsidRPr="0086664F">
        <w:rPr>
          <w:rFonts w:eastAsia="Times New Roman"/>
        </w:rPr>
        <w:t>programas</w:t>
      </w:r>
      <w:bookmarkEnd w:id="330"/>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77"/>
        <w:gridCol w:w="1189"/>
        <w:gridCol w:w="579"/>
        <w:gridCol w:w="1725"/>
        <w:gridCol w:w="865"/>
        <w:gridCol w:w="1386"/>
        <w:gridCol w:w="787"/>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NombrePrograma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Codigo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tinyint</w:t>
            </w:r>
            <w:proofErr w:type="spellEnd"/>
            <w:r w:rsidRPr="0086664F">
              <w:rPr>
                <w:rFonts w:ascii="Times New Roman" w:eastAsia="Times New Roman" w:hAnsi="Times New Roman" w:cs="Times New Roman"/>
                <w:color w:val="000000"/>
                <w:sz w:val="24"/>
                <w:szCs w:val="24"/>
                <w:lang w:val="en" w:eastAsia="es-CO"/>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BD01B5" w:rsidRDefault="00BD01B5"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p>
    <w:p w:rsidR="00BD01B5" w:rsidRDefault="00BD01B5"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p>
    <w:p w:rsidR="00EE06B5" w:rsidRPr="0086664F" w:rsidRDefault="00EE06B5" w:rsidP="00BD01B5">
      <w:pPr>
        <w:pStyle w:val="Ttulo2"/>
        <w:rPr>
          <w:rFonts w:eastAsia="Times New Roman"/>
        </w:rPr>
      </w:pPr>
      <w:bookmarkStart w:id="331" w:name="_Toc27127979"/>
      <w:r w:rsidRPr="0086664F">
        <w:rPr>
          <w:rFonts w:eastAsia="Times New Roman"/>
        </w:rPr>
        <w:t>Índices</w:t>
      </w:r>
      <w:bookmarkEnd w:id="33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09"/>
        <w:gridCol w:w="731"/>
        <w:gridCol w:w="597"/>
        <w:gridCol w:w="1300"/>
        <w:gridCol w:w="1042"/>
        <w:gridCol w:w="1244"/>
        <w:gridCol w:w="1255"/>
        <w:gridCol w:w="509"/>
        <w:gridCol w:w="1121"/>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IdPrograma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86664F" w:rsidRDefault="00EE06B5" w:rsidP="00BD01B5">
      <w:pPr>
        <w:pStyle w:val="Ttulo2"/>
        <w:rPr>
          <w:rFonts w:eastAsia="Times New Roman"/>
        </w:rPr>
      </w:pPr>
      <w:bookmarkStart w:id="332" w:name="_Toc27127980"/>
      <w:proofErr w:type="gramStart"/>
      <w:r w:rsidRPr="0086664F">
        <w:rPr>
          <w:rFonts w:eastAsia="Times New Roman"/>
        </w:rPr>
        <w:t>roles</w:t>
      </w:r>
      <w:bookmarkEnd w:id="332"/>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43"/>
        <w:gridCol w:w="1216"/>
        <w:gridCol w:w="600"/>
        <w:gridCol w:w="1763"/>
        <w:gridCol w:w="1129"/>
        <w:gridCol w:w="1504"/>
        <w:gridCol w:w="853"/>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IdRol</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lastRenderedPageBreak/>
              <w:t>Rol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33" w:name="_Toc27127981"/>
      <w:r w:rsidRPr="0086664F">
        <w:rPr>
          <w:rFonts w:eastAsia="Times New Roman"/>
        </w:rPr>
        <w:t>Índices</w:t>
      </w:r>
      <w:bookmarkEnd w:id="33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27"/>
        <w:gridCol w:w="744"/>
        <w:gridCol w:w="607"/>
        <w:gridCol w:w="1324"/>
        <w:gridCol w:w="903"/>
        <w:gridCol w:w="1267"/>
        <w:gridCol w:w="1278"/>
        <w:gridCol w:w="517"/>
        <w:gridCol w:w="1141"/>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BD01B5" w:rsidRDefault="00EE06B5" w:rsidP="00BD01B5">
      <w:pPr>
        <w:pStyle w:val="Ttulo2"/>
      </w:pPr>
      <w:bookmarkStart w:id="334" w:name="_Toc27127982"/>
      <w:proofErr w:type="spellStart"/>
      <w:proofErr w:type="gramStart"/>
      <w:r w:rsidRPr="00BD01B5">
        <w:t>tiposdocumento</w:t>
      </w:r>
      <w:bookmarkEnd w:id="334"/>
      <w:proofErr w:type="spellEnd"/>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703"/>
        <w:gridCol w:w="1112"/>
        <w:gridCol w:w="544"/>
        <w:gridCol w:w="1608"/>
        <w:gridCol w:w="810"/>
        <w:gridCol w:w="1294"/>
        <w:gridCol w:w="737"/>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IdTipoDocumento</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DocumentoIdentidad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BD01B5" w:rsidRDefault="00EE06B5" w:rsidP="00BD01B5">
      <w:pPr>
        <w:pStyle w:val="Ttulo2"/>
      </w:pPr>
      <w:bookmarkStart w:id="335" w:name="_Toc27127983"/>
      <w:r w:rsidRPr="00BD01B5">
        <w:t>Índices</w:t>
      </w:r>
      <w:bookmarkEnd w:id="335"/>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51"/>
        <w:gridCol w:w="691"/>
        <w:gridCol w:w="566"/>
        <w:gridCol w:w="1224"/>
        <w:gridCol w:w="1484"/>
        <w:gridCol w:w="1171"/>
        <w:gridCol w:w="1182"/>
        <w:gridCol w:w="483"/>
        <w:gridCol w:w="1056"/>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IdTipoDocumento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BD01B5" w:rsidRDefault="00BD01B5" w:rsidP="00EE06B5">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s-CO"/>
        </w:rPr>
      </w:pPr>
    </w:p>
    <w:p w:rsidR="00EE06B5" w:rsidRPr="0086664F" w:rsidRDefault="00EE06B5" w:rsidP="00BD01B5">
      <w:pPr>
        <w:pStyle w:val="Ttulo2"/>
        <w:rPr>
          <w:rFonts w:eastAsia="Times New Roman"/>
        </w:rPr>
      </w:pPr>
      <w:bookmarkStart w:id="336" w:name="_Toc27127984"/>
      <w:proofErr w:type="spellStart"/>
      <w:proofErr w:type="gramStart"/>
      <w:r w:rsidRPr="0086664F">
        <w:rPr>
          <w:rFonts w:eastAsia="Times New Roman"/>
        </w:rPr>
        <w:t>usuarioestudiantes</w:t>
      </w:r>
      <w:bookmarkEnd w:id="336"/>
      <w:proofErr w:type="spellEnd"/>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789"/>
        <w:gridCol w:w="1182"/>
        <w:gridCol w:w="529"/>
        <w:gridCol w:w="1556"/>
        <w:gridCol w:w="785"/>
        <w:gridCol w:w="1252"/>
        <w:gridCol w:w="715"/>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IdUsuarioEstudiante</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(60)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lastRenderedPageBreak/>
              <w:t>Clave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bit(1)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EE06B5" w:rsidRPr="0086664F" w:rsidRDefault="00EE06B5" w:rsidP="00BD01B5">
      <w:pPr>
        <w:pStyle w:val="Ttulo2"/>
        <w:rPr>
          <w:rFonts w:eastAsia="Times New Roman"/>
        </w:rPr>
      </w:pPr>
      <w:bookmarkStart w:id="337" w:name="_Toc27127985"/>
      <w:r w:rsidRPr="0086664F">
        <w:rPr>
          <w:rFonts w:eastAsia="Times New Roman"/>
        </w:rPr>
        <w:t>Índices</w:t>
      </w:r>
      <w:bookmarkEnd w:id="33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17"/>
        <w:gridCol w:w="673"/>
        <w:gridCol w:w="551"/>
        <w:gridCol w:w="1189"/>
        <w:gridCol w:w="1593"/>
        <w:gridCol w:w="1139"/>
        <w:gridCol w:w="1148"/>
        <w:gridCol w:w="471"/>
        <w:gridCol w:w="1027"/>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IdUsuarioEstudiante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IdEstudiante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86664F" w:rsidRDefault="00EE06B5" w:rsidP="00BD01B5">
      <w:pPr>
        <w:pStyle w:val="Ttulo2"/>
        <w:rPr>
          <w:rFonts w:eastAsia="Times New Roman"/>
        </w:rPr>
      </w:pPr>
      <w:bookmarkStart w:id="338" w:name="_Toc27127986"/>
      <w:proofErr w:type="gramStart"/>
      <w:r w:rsidRPr="0086664F">
        <w:rPr>
          <w:rFonts w:eastAsia="Times New Roman"/>
        </w:rPr>
        <w:t>usuarios</w:t>
      </w:r>
      <w:bookmarkEnd w:id="338"/>
      <w:proofErr w:type="gram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21"/>
        <w:gridCol w:w="1315"/>
        <w:gridCol w:w="582"/>
        <w:gridCol w:w="1735"/>
        <w:gridCol w:w="870"/>
        <w:gridCol w:w="1394"/>
        <w:gridCol w:w="791"/>
      </w:tblGrid>
      <w:tr w:rsidR="00EE06B5" w:rsidRPr="0086664F" w:rsidTr="00EE06B5">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MIME</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IdUsuario</w:t>
            </w:r>
            <w:proofErr w:type="spellEnd"/>
            <w:r w:rsidRPr="0086664F">
              <w:rPr>
                <w:rFonts w:ascii="Times New Roman" w:eastAsia="Times New Roman" w:hAnsi="Times New Roman" w:cs="Times New Roman"/>
                <w:color w:val="000000"/>
                <w:sz w:val="24"/>
                <w:szCs w:val="24"/>
                <w:lang w:eastAsia="es-CO"/>
              </w:rPr>
              <w:t> </w:t>
            </w:r>
            <w:r w:rsidRPr="0086664F">
              <w:rPr>
                <w:rFonts w:ascii="Times New Roman" w:eastAsia="Times New Roman" w:hAnsi="Times New Roman" w:cs="Times New Roman"/>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Clave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varchar</w:t>
            </w:r>
            <w:proofErr w:type="spellEnd"/>
            <w:r w:rsidRPr="0086664F">
              <w:rPr>
                <w:rFonts w:ascii="Times New Roman" w:eastAsia="Times New Roman" w:hAnsi="Times New Roman" w:cs="Times New Roman"/>
                <w:color w:val="000000"/>
                <w:sz w:val="24"/>
                <w:szCs w:val="24"/>
                <w:lang w:val="en" w:eastAsia="es-CO"/>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proofErr w:type="spellStart"/>
            <w:r w:rsidRPr="0086664F">
              <w:rPr>
                <w:rFonts w:ascii="Times New Roman" w:eastAsia="Times New Roman" w:hAnsi="Times New Roman" w:cs="Times New Roman"/>
                <w:color w:val="000000"/>
                <w:sz w:val="24"/>
                <w:szCs w:val="24"/>
                <w:lang w:val="en" w:eastAsia="es-CO"/>
              </w:rPr>
              <w:t>int</w:t>
            </w:r>
            <w:proofErr w:type="spellEnd"/>
            <w:r w:rsidRPr="0086664F">
              <w:rPr>
                <w:rFonts w:ascii="Times New Roman" w:eastAsia="Times New Roman" w:hAnsi="Times New Roman" w:cs="Times New Roman"/>
                <w:color w:val="000000"/>
                <w:sz w:val="24"/>
                <w:szCs w:val="24"/>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Online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bit(1)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val="en" w:eastAsia="es-CO"/>
              </w:rPr>
            </w:pPr>
            <w:r w:rsidRPr="0086664F">
              <w:rPr>
                <w:rFonts w:ascii="Times New Roman" w:eastAsia="Times New Roman" w:hAnsi="Times New Roman" w:cs="Times New Roman"/>
                <w:color w:val="000000"/>
                <w:sz w:val="24"/>
                <w:szCs w:val="24"/>
                <w:lang w:val="en" w:eastAsia="es-CO"/>
              </w:rPr>
              <w:t>bit(1)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sz w:val="20"/>
                <w:szCs w:val="20"/>
                <w:lang w:eastAsia="es-CO"/>
              </w:rPr>
            </w:pPr>
          </w:p>
        </w:tc>
      </w:tr>
    </w:tbl>
    <w:p w:rsidR="00930AE4" w:rsidRDefault="00930AE4"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bookmarkStart w:id="339" w:name="_Toc27127987"/>
    </w:p>
    <w:p w:rsidR="00930AE4" w:rsidRDefault="00930AE4"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p>
    <w:p w:rsidR="00930AE4" w:rsidRDefault="00930AE4"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p>
    <w:p w:rsidR="00EE06B5" w:rsidRPr="0086664F" w:rsidRDefault="00EE06B5" w:rsidP="00EE06B5">
      <w:pPr>
        <w:spacing w:before="100" w:beforeAutospacing="1" w:after="100" w:afterAutospacing="1" w:line="240" w:lineRule="auto"/>
        <w:outlineLvl w:val="2"/>
        <w:rPr>
          <w:rFonts w:ascii="Times New Roman" w:eastAsia="Times New Roman" w:hAnsi="Times New Roman" w:cs="Times New Roman"/>
          <w:b/>
          <w:bCs/>
          <w:color w:val="000000"/>
          <w:sz w:val="27"/>
          <w:szCs w:val="27"/>
          <w:lang w:eastAsia="es-CO"/>
        </w:rPr>
      </w:pPr>
      <w:r w:rsidRPr="0086664F">
        <w:rPr>
          <w:rFonts w:ascii="Times New Roman" w:eastAsia="Times New Roman" w:hAnsi="Times New Roman" w:cs="Times New Roman"/>
          <w:b/>
          <w:bCs/>
          <w:color w:val="000000"/>
          <w:sz w:val="27"/>
          <w:szCs w:val="27"/>
          <w:lang w:eastAsia="es-CO"/>
        </w:rPr>
        <w:lastRenderedPageBreak/>
        <w:t>Índices</w:t>
      </w:r>
      <w:bookmarkEnd w:id="339"/>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3"/>
        <w:gridCol w:w="723"/>
        <w:gridCol w:w="591"/>
        <w:gridCol w:w="1285"/>
        <w:gridCol w:w="1064"/>
        <w:gridCol w:w="1230"/>
        <w:gridCol w:w="1240"/>
        <w:gridCol w:w="504"/>
        <w:gridCol w:w="1108"/>
      </w:tblGrid>
      <w:tr w:rsidR="00EE06B5" w:rsidRPr="0086664F" w:rsidTr="00EE06B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proofErr w:type="spellStart"/>
            <w:r w:rsidRPr="0086664F">
              <w:rPr>
                <w:rFonts w:ascii="Times New Roman" w:eastAsia="Times New Roman" w:hAnsi="Times New Roman" w:cs="Times New Roman"/>
                <w:b/>
                <w:bCs/>
                <w:color w:val="000000"/>
                <w:sz w:val="24"/>
                <w:szCs w:val="24"/>
                <w:lang w:eastAsia="es-CO"/>
              </w:rPr>
              <w:t>Cardinalidad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06B5" w:rsidRPr="0086664F" w:rsidRDefault="00EE06B5" w:rsidP="00EE06B5">
            <w:pPr>
              <w:spacing w:after="0" w:line="240" w:lineRule="auto"/>
              <w:jc w:val="center"/>
              <w:rPr>
                <w:rFonts w:ascii="Times New Roman" w:eastAsia="Times New Roman" w:hAnsi="Times New Roman" w:cs="Times New Roman"/>
                <w:b/>
                <w:bCs/>
                <w:color w:val="000000"/>
                <w:sz w:val="24"/>
                <w:szCs w:val="24"/>
                <w:lang w:eastAsia="es-CO"/>
              </w:rPr>
            </w:pPr>
            <w:r w:rsidRPr="0086664F">
              <w:rPr>
                <w:rFonts w:ascii="Times New Roman" w:eastAsia="Times New Roman" w:hAnsi="Times New Roman" w:cs="Times New Roman"/>
                <w:b/>
                <w:bCs/>
                <w:color w:val="000000"/>
                <w:sz w:val="24"/>
                <w:szCs w:val="24"/>
                <w:lang w:eastAsia="es-CO"/>
              </w:rPr>
              <w:t>Comentario</w:t>
            </w: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r w:rsidR="00EE06B5" w:rsidRPr="0086664F" w:rsidTr="00EE06B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roofErr w:type="spellStart"/>
            <w:r w:rsidRPr="0086664F">
              <w:rPr>
                <w:rFonts w:ascii="Times New Roman" w:eastAsia="Times New Roman" w:hAnsi="Times New Roman" w:cs="Times New Roman"/>
                <w:color w:val="000000"/>
                <w:sz w:val="24"/>
                <w:szCs w:val="24"/>
                <w:lang w:eastAsia="es-CO"/>
              </w:rPr>
              <w:t>IdEmpleado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r w:rsidRPr="0086664F">
              <w:rPr>
                <w:rFonts w:ascii="Times New Roman" w:eastAsia="Times New Roman" w:hAnsi="Times New Roman" w:cs="Times New Roman"/>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06B5" w:rsidRPr="0086664F" w:rsidRDefault="00EE06B5" w:rsidP="00EE06B5">
            <w:pPr>
              <w:spacing w:after="0" w:line="240" w:lineRule="auto"/>
              <w:rPr>
                <w:rFonts w:ascii="Times New Roman" w:eastAsia="Times New Roman" w:hAnsi="Times New Roman" w:cs="Times New Roman"/>
                <w:color w:val="000000"/>
                <w:sz w:val="24"/>
                <w:szCs w:val="24"/>
                <w:lang w:eastAsia="es-CO"/>
              </w:rPr>
            </w:pPr>
          </w:p>
        </w:tc>
      </w:tr>
    </w:tbl>
    <w:p w:rsidR="00EE06B5" w:rsidRPr="0086664F" w:rsidRDefault="00EE06B5" w:rsidP="00EE06B5">
      <w:pPr>
        <w:spacing w:after="0" w:line="240" w:lineRule="auto"/>
        <w:rPr>
          <w:rFonts w:ascii="Times New Roman" w:eastAsia="Times New Roman" w:hAnsi="Times New Roman" w:cs="Times New Roman"/>
          <w:color w:val="000000"/>
          <w:sz w:val="27"/>
          <w:szCs w:val="27"/>
          <w:lang w:eastAsia="es-CO"/>
        </w:rPr>
      </w:pPr>
      <w:r w:rsidRPr="0086664F">
        <w:rPr>
          <w:rFonts w:ascii="Times New Roman" w:eastAsia="Times New Roman" w:hAnsi="Times New Roman" w:cs="Times New Roman"/>
          <w:noProof/>
          <w:color w:val="0000FF"/>
          <w:sz w:val="27"/>
          <w:szCs w:val="27"/>
          <w:lang w:eastAsia="es-CO"/>
        </w:rPr>
        <w:drawing>
          <wp:inline distT="0" distB="0" distL="0" distR="0" wp14:anchorId="34F9A356" wp14:editId="67FBF13B">
            <wp:extent cx="8255" cy="8255"/>
            <wp:effectExtent l="0" t="0" r="0" b="0"/>
            <wp:docPr id="2" name="Imagen 2" descr="Abrir nueva ventana de phpMyAdmin">
              <a:hlinkClick xmlns:a="http://schemas.openxmlformats.org/drawingml/2006/main" r:id="rId29" tgtFrame="&quot;_blank&quot;" tooltip="&quot;Abrir nueva ventana de phpMyAdm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rir nueva ventana de phpMyAdmin">
                      <a:hlinkClick r:id="rId29" tgtFrame="&quot;_blank&quot;" tooltip="&quot;Abrir nueva ventana de phpMyAdmin&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EE06B5" w:rsidRDefault="00EE06B5" w:rsidP="00EE06B5"/>
    <w:p w:rsidR="00EE06B5" w:rsidRDefault="00EE06B5" w:rsidP="00EE06B5">
      <w:pPr>
        <w:rPr>
          <w:rFonts w:ascii="Arial" w:hAnsi="Arial" w:cs="Arial"/>
          <w:b/>
          <w:sz w:val="24"/>
          <w:szCs w:val="24"/>
        </w:rPr>
      </w:pPr>
    </w:p>
    <w:p w:rsidR="0036131B" w:rsidRDefault="0036131B" w:rsidP="00EE06B5">
      <w:pPr>
        <w:rPr>
          <w:rFonts w:ascii="Arial" w:hAnsi="Arial" w:cs="Arial"/>
          <w:b/>
          <w:sz w:val="24"/>
          <w:szCs w:val="24"/>
        </w:rPr>
      </w:pPr>
    </w:p>
    <w:p w:rsidR="0036131B" w:rsidRDefault="0036131B" w:rsidP="00EE06B5">
      <w:pPr>
        <w:rPr>
          <w:rFonts w:ascii="Arial" w:hAnsi="Arial" w:cs="Arial"/>
          <w:b/>
          <w:sz w:val="24"/>
          <w:szCs w:val="24"/>
        </w:rPr>
      </w:pPr>
    </w:p>
    <w:p w:rsidR="0036131B" w:rsidRDefault="0036131B" w:rsidP="00EE06B5">
      <w:pPr>
        <w:rPr>
          <w:rFonts w:ascii="Arial" w:hAnsi="Arial" w:cs="Arial"/>
          <w:b/>
          <w:sz w:val="24"/>
          <w:szCs w:val="24"/>
        </w:rPr>
      </w:pPr>
    </w:p>
    <w:p w:rsidR="00403056" w:rsidRDefault="00403056" w:rsidP="00835244">
      <w:pPr>
        <w:jc w:val="center"/>
        <w:rPr>
          <w:rFonts w:ascii="Arial" w:hAnsi="Arial" w:cs="Arial"/>
          <w:b/>
          <w:sz w:val="24"/>
          <w:szCs w:val="24"/>
        </w:rPr>
      </w:pPr>
    </w:p>
    <w:p w:rsidR="008D0E59" w:rsidRDefault="008D0E59" w:rsidP="00835244">
      <w:pPr>
        <w:jc w:val="center"/>
        <w:rPr>
          <w:rFonts w:ascii="Arial" w:hAnsi="Arial" w:cs="Arial"/>
          <w:b/>
          <w:sz w:val="24"/>
          <w:szCs w:val="24"/>
        </w:rPr>
      </w:pPr>
    </w:p>
    <w:p w:rsidR="00BD01B5" w:rsidRDefault="00BD01B5" w:rsidP="00835244">
      <w:pPr>
        <w:jc w:val="center"/>
        <w:rPr>
          <w:rFonts w:ascii="Arial" w:hAnsi="Arial" w:cs="Arial"/>
          <w:b/>
          <w:sz w:val="24"/>
          <w:szCs w:val="24"/>
        </w:rPr>
      </w:pPr>
    </w:p>
    <w:p w:rsidR="00BD01B5" w:rsidRDefault="00BD01B5" w:rsidP="00835244">
      <w:pPr>
        <w:jc w:val="center"/>
        <w:rPr>
          <w:rFonts w:ascii="Arial" w:hAnsi="Arial" w:cs="Arial"/>
          <w:b/>
          <w:sz w:val="24"/>
          <w:szCs w:val="24"/>
        </w:rPr>
      </w:pPr>
    </w:p>
    <w:p w:rsidR="00BD01B5" w:rsidRDefault="00BD01B5" w:rsidP="00835244">
      <w:pPr>
        <w:jc w:val="center"/>
        <w:rPr>
          <w:rFonts w:ascii="Arial" w:hAnsi="Arial" w:cs="Arial"/>
          <w:b/>
          <w:sz w:val="24"/>
          <w:szCs w:val="24"/>
        </w:rPr>
      </w:pPr>
    </w:p>
    <w:p w:rsidR="00BD01B5" w:rsidRDefault="00BD01B5" w:rsidP="00835244">
      <w:pPr>
        <w:jc w:val="center"/>
        <w:rPr>
          <w:rFonts w:ascii="Arial" w:hAnsi="Arial" w:cs="Arial"/>
          <w:b/>
          <w:sz w:val="24"/>
          <w:szCs w:val="24"/>
        </w:rPr>
      </w:pPr>
    </w:p>
    <w:p w:rsidR="00BD01B5" w:rsidRDefault="00BD01B5" w:rsidP="00835244">
      <w:pPr>
        <w:jc w:val="center"/>
        <w:rPr>
          <w:rFonts w:ascii="Arial" w:hAnsi="Arial" w:cs="Arial"/>
          <w:b/>
          <w:sz w:val="24"/>
          <w:szCs w:val="24"/>
        </w:rPr>
      </w:pPr>
    </w:p>
    <w:p w:rsidR="00BD01B5" w:rsidRDefault="00BD01B5" w:rsidP="00835244">
      <w:pPr>
        <w:jc w:val="center"/>
        <w:rPr>
          <w:rFonts w:ascii="Arial" w:hAnsi="Arial" w:cs="Arial"/>
          <w:b/>
          <w:sz w:val="24"/>
          <w:szCs w:val="24"/>
        </w:rPr>
      </w:pPr>
    </w:p>
    <w:p w:rsidR="00BD01B5" w:rsidRDefault="00BD01B5" w:rsidP="00835244">
      <w:pPr>
        <w:jc w:val="center"/>
        <w:rPr>
          <w:rFonts w:ascii="Arial" w:hAnsi="Arial" w:cs="Arial"/>
          <w:b/>
          <w:sz w:val="24"/>
          <w:szCs w:val="24"/>
        </w:rPr>
      </w:pPr>
    </w:p>
    <w:p w:rsidR="00BD01B5" w:rsidRDefault="00BD01B5" w:rsidP="00835244">
      <w:pPr>
        <w:jc w:val="center"/>
        <w:rPr>
          <w:rFonts w:ascii="Arial" w:hAnsi="Arial" w:cs="Arial"/>
          <w:b/>
          <w:sz w:val="24"/>
          <w:szCs w:val="24"/>
        </w:rPr>
      </w:pPr>
    </w:p>
    <w:p w:rsidR="00BD01B5" w:rsidRDefault="00BD01B5" w:rsidP="00BD01B5">
      <w:pPr>
        <w:pStyle w:val="Ttulo1"/>
      </w:pPr>
    </w:p>
    <w:p w:rsidR="00605A25" w:rsidRDefault="00F9690F" w:rsidP="00BD01B5">
      <w:pPr>
        <w:pStyle w:val="Ttulo1"/>
      </w:pPr>
      <w:bookmarkStart w:id="340" w:name="_Toc27127988"/>
      <w:r>
        <w:t>DISEÑO DE LA ARQUITECTURA</w:t>
      </w:r>
      <w:bookmarkEnd w:id="340"/>
    </w:p>
    <w:p w:rsidR="00A279A2" w:rsidRDefault="00A279A2" w:rsidP="00EE3B67">
      <w:pPr>
        <w:jc w:val="center"/>
        <w:rPr>
          <w:rFonts w:ascii="Arial" w:hAnsi="Arial" w:cs="Arial"/>
          <w:b/>
          <w:sz w:val="24"/>
          <w:szCs w:val="24"/>
        </w:rPr>
      </w:pPr>
    </w:p>
    <w:p w:rsidR="00F9690F" w:rsidRDefault="00245EE2" w:rsidP="00EB53E7">
      <w:pPr>
        <w:jc w:val="both"/>
        <w:rPr>
          <w:rFonts w:ascii="Arial" w:hAnsi="Arial" w:cs="Arial"/>
          <w:sz w:val="24"/>
          <w:szCs w:val="24"/>
        </w:rPr>
      </w:pPr>
      <w:r>
        <w:rPr>
          <w:rFonts w:ascii="Arial" w:hAnsi="Arial" w:cs="Arial"/>
          <w:sz w:val="24"/>
          <w:szCs w:val="24"/>
        </w:rPr>
        <w:t>En l</w:t>
      </w:r>
      <w:r w:rsidR="00F9690F" w:rsidRPr="00F9690F">
        <w:rPr>
          <w:rFonts w:ascii="Arial" w:hAnsi="Arial" w:cs="Arial"/>
          <w:sz w:val="24"/>
          <w:szCs w:val="24"/>
        </w:rPr>
        <w:t xml:space="preserve">a arquitectura del </w:t>
      </w:r>
      <w:r>
        <w:rPr>
          <w:rFonts w:ascii="Arial" w:hAnsi="Arial" w:cs="Arial"/>
          <w:sz w:val="24"/>
          <w:szCs w:val="24"/>
        </w:rPr>
        <w:t xml:space="preserve">aplicativo Bitácoras Censa, </w:t>
      </w:r>
      <w:r w:rsidR="00F9690F" w:rsidRPr="00F9690F">
        <w:rPr>
          <w:rFonts w:ascii="Arial" w:hAnsi="Arial" w:cs="Arial"/>
          <w:sz w:val="24"/>
          <w:szCs w:val="24"/>
        </w:rPr>
        <w:t>se ha implementado</w:t>
      </w:r>
      <w:r w:rsidR="00EB53E7">
        <w:rPr>
          <w:rFonts w:ascii="Arial" w:hAnsi="Arial" w:cs="Arial"/>
          <w:sz w:val="24"/>
          <w:szCs w:val="24"/>
        </w:rPr>
        <w:t xml:space="preserve"> el patrón modelo-vista-controlador  (</w:t>
      </w:r>
      <w:proofErr w:type="spellStart"/>
      <w:r w:rsidR="00EB53E7">
        <w:rPr>
          <w:rFonts w:ascii="Arial" w:hAnsi="Arial" w:cs="Arial"/>
          <w:sz w:val="24"/>
          <w:szCs w:val="24"/>
        </w:rPr>
        <w:t>mvc</w:t>
      </w:r>
      <w:proofErr w:type="spellEnd"/>
      <w:r w:rsidR="00EB53E7">
        <w:rPr>
          <w:rFonts w:ascii="Arial" w:hAnsi="Arial" w:cs="Arial"/>
          <w:sz w:val="24"/>
          <w:szCs w:val="24"/>
        </w:rPr>
        <w:t xml:space="preserve">), este patrón brinda una alternativa al modelo de formularios </w:t>
      </w:r>
      <w:r w:rsidR="00AD7097">
        <w:rPr>
          <w:rFonts w:ascii="Arial" w:hAnsi="Arial" w:cs="Arial"/>
          <w:sz w:val="24"/>
          <w:szCs w:val="24"/>
        </w:rPr>
        <w:t>de PHP</w:t>
      </w:r>
      <w:r w:rsidR="00EB53E7">
        <w:rPr>
          <w:rFonts w:ascii="Arial" w:hAnsi="Arial" w:cs="Arial"/>
          <w:sz w:val="24"/>
          <w:szCs w:val="24"/>
        </w:rPr>
        <w:t xml:space="preserve"> para crear aplicaciones web el cual permite un marco de presentación de poca complejidad y fácil de testear además de que separa los datos de una aplicación, la interfaz de usuario, y la lógica de negocio en tres componentes distinto.</w:t>
      </w:r>
    </w:p>
    <w:p w:rsidR="00A279A2" w:rsidRDefault="00EB53E7" w:rsidP="00455972">
      <w:pPr>
        <w:jc w:val="both"/>
        <w:rPr>
          <w:rFonts w:ascii="Arial" w:hAnsi="Arial" w:cs="Arial"/>
          <w:sz w:val="24"/>
          <w:szCs w:val="24"/>
        </w:rPr>
      </w:pPr>
      <w:r>
        <w:rPr>
          <w:rFonts w:ascii="Arial" w:hAnsi="Arial" w:cs="Arial"/>
          <w:sz w:val="24"/>
          <w:szCs w:val="24"/>
        </w:rPr>
        <w:t>Este patrón brinda el desarrollo de un sistema expresivo y muy fluido que generan una mejor experiencia de programación y control de los dife</w:t>
      </w:r>
      <w:r w:rsidR="00455972">
        <w:rPr>
          <w:rFonts w:ascii="Arial" w:hAnsi="Arial" w:cs="Arial"/>
          <w:sz w:val="24"/>
          <w:szCs w:val="24"/>
        </w:rPr>
        <w:t xml:space="preserve">rentes módulos de un proyecto. </w:t>
      </w: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455972">
      <w:pPr>
        <w:jc w:val="both"/>
        <w:rPr>
          <w:rFonts w:ascii="Arial" w:hAnsi="Arial" w:cs="Arial"/>
          <w:sz w:val="24"/>
          <w:szCs w:val="24"/>
        </w:rPr>
      </w:pPr>
    </w:p>
    <w:p w:rsidR="00455972" w:rsidRDefault="00455972" w:rsidP="00BD01B5">
      <w:pPr>
        <w:pStyle w:val="Ttulo2"/>
        <w:rPr>
          <w:noProof/>
        </w:rPr>
      </w:pPr>
      <w:bookmarkStart w:id="341" w:name="_Toc27127989"/>
      <w:r w:rsidRPr="00455972">
        <w:rPr>
          <w:noProof/>
        </w:rPr>
        <w:t>Ilustración de Arquitectura</w:t>
      </w:r>
      <w:bookmarkEnd w:id="341"/>
      <w:r w:rsidRPr="00455972">
        <w:rPr>
          <w:noProof/>
        </w:rPr>
        <w:t xml:space="preserve"> </w:t>
      </w:r>
    </w:p>
    <w:p w:rsidR="00680F79" w:rsidRDefault="00455972" w:rsidP="00680F79">
      <w:pPr>
        <w:keepNext/>
      </w:pPr>
      <w:r>
        <w:rPr>
          <w:noProof/>
          <w:lang w:eastAsia="es-CO"/>
        </w:rPr>
        <w:drawing>
          <wp:inline distT="0" distB="0" distL="0" distR="0" wp14:anchorId="3F0E53AF" wp14:editId="23AD37DE">
            <wp:extent cx="2046605" cy="4914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846" r="81161" b="8267"/>
                    <a:stretch/>
                  </pic:blipFill>
                  <pic:spPr bwMode="auto">
                    <a:xfrm>
                      <a:off x="0" y="0"/>
                      <a:ext cx="2057552" cy="4941189"/>
                    </a:xfrm>
                    <a:prstGeom prst="rect">
                      <a:avLst/>
                    </a:prstGeom>
                    <a:ln>
                      <a:noFill/>
                    </a:ln>
                    <a:extLst>
                      <a:ext uri="{53640926-AAD7-44D8-BBD7-CCE9431645EC}">
                        <a14:shadowObscured xmlns:a14="http://schemas.microsoft.com/office/drawing/2010/main"/>
                      </a:ext>
                    </a:extLst>
                  </pic:spPr>
                </pic:pic>
              </a:graphicData>
            </a:graphic>
          </wp:inline>
        </w:drawing>
      </w:r>
    </w:p>
    <w:p w:rsidR="00680F79" w:rsidRDefault="00680F79" w:rsidP="00680F79">
      <w:pPr>
        <w:pStyle w:val="Descripcin"/>
      </w:pPr>
      <w:bookmarkStart w:id="342" w:name="_Toc27133889"/>
      <w:r>
        <w:t xml:space="preserve">Ilustración </w:t>
      </w:r>
      <w:fldSimple w:instr=" SEQ Ilustración \* ARABIC ">
        <w:r w:rsidR="00500BEA">
          <w:rPr>
            <w:noProof/>
          </w:rPr>
          <w:t>15</w:t>
        </w:r>
      </w:fldSimple>
      <w:r>
        <w:t xml:space="preserve"> Diseño de Arquitectura 1</w:t>
      </w:r>
      <w:bookmarkEnd w:id="342"/>
    </w:p>
    <w:p w:rsidR="00680F79" w:rsidRDefault="00455972" w:rsidP="00680F79">
      <w:pPr>
        <w:keepNext/>
      </w:pPr>
      <w:r>
        <w:rPr>
          <w:noProof/>
          <w:lang w:eastAsia="es-CO"/>
        </w:rPr>
        <w:lastRenderedPageBreak/>
        <w:drawing>
          <wp:inline distT="0" distB="0" distL="0" distR="0" wp14:anchorId="0B6D88C8" wp14:editId="04250AB2">
            <wp:extent cx="1601976" cy="49110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929" r="82179" b="8569"/>
                    <a:stretch/>
                  </pic:blipFill>
                  <pic:spPr bwMode="auto">
                    <a:xfrm>
                      <a:off x="0" y="0"/>
                      <a:ext cx="1628404" cy="4992110"/>
                    </a:xfrm>
                    <a:prstGeom prst="rect">
                      <a:avLst/>
                    </a:prstGeom>
                    <a:ln>
                      <a:noFill/>
                    </a:ln>
                    <a:extLst>
                      <a:ext uri="{53640926-AAD7-44D8-BBD7-CCE9431645EC}">
                        <a14:shadowObscured xmlns:a14="http://schemas.microsoft.com/office/drawing/2010/main"/>
                      </a:ext>
                    </a:extLst>
                  </pic:spPr>
                </pic:pic>
              </a:graphicData>
            </a:graphic>
          </wp:inline>
        </w:drawing>
      </w:r>
    </w:p>
    <w:p w:rsidR="00680F79" w:rsidRDefault="00680F79" w:rsidP="00680F79">
      <w:pPr>
        <w:pStyle w:val="Descripcin"/>
      </w:pPr>
      <w:bookmarkStart w:id="343" w:name="_Toc27133890"/>
      <w:r>
        <w:t xml:space="preserve">Ilustración </w:t>
      </w:r>
      <w:fldSimple w:instr=" SEQ Ilustración \* ARABIC ">
        <w:r w:rsidR="00500BEA">
          <w:rPr>
            <w:noProof/>
          </w:rPr>
          <w:t>16</w:t>
        </w:r>
      </w:fldSimple>
      <w:r>
        <w:t xml:space="preserve"> Diseño de Arquitectura 2</w:t>
      </w:r>
      <w:bookmarkEnd w:id="343"/>
    </w:p>
    <w:p w:rsidR="00680F79" w:rsidRDefault="00455972" w:rsidP="00680F79">
      <w:pPr>
        <w:keepNext/>
      </w:pPr>
      <w:r>
        <w:rPr>
          <w:noProof/>
          <w:lang w:eastAsia="es-CO"/>
        </w:rPr>
        <w:lastRenderedPageBreak/>
        <w:drawing>
          <wp:inline distT="0" distB="0" distL="0" distR="0" wp14:anchorId="6B55524A" wp14:editId="4342D326">
            <wp:extent cx="1730375" cy="493395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9" t="14727" r="78679" b="10641"/>
                    <a:stretch/>
                  </pic:blipFill>
                  <pic:spPr bwMode="auto">
                    <a:xfrm>
                      <a:off x="0" y="0"/>
                      <a:ext cx="1748731" cy="4986291"/>
                    </a:xfrm>
                    <a:prstGeom prst="rect">
                      <a:avLst/>
                    </a:prstGeom>
                    <a:ln>
                      <a:noFill/>
                    </a:ln>
                    <a:extLst>
                      <a:ext uri="{53640926-AAD7-44D8-BBD7-CCE9431645EC}">
                        <a14:shadowObscured xmlns:a14="http://schemas.microsoft.com/office/drawing/2010/main"/>
                      </a:ext>
                    </a:extLst>
                  </pic:spPr>
                </pic:pic>
              </a:graphicData>
            </a:graphic>
          </wp:inline>
        </w:drawing>
      </w:r>
    </w:p>
    <w:p w:rsidR="00455972" w:rsidRDefault="00680F79" w:rsidP="00680F79">
      <w:pPr>
        <w:pStyle w:val="Descripcin"/>
        <w:rPr>
          <w:rFonts w:ascii="Arial" w:hAnsi="Arial" w:cs="Arial"/>
          <w:b/>
          <w:noProof/>
          <w:sz w:val="24"/>
          <w:szCs w:val="24"/>
          <w:lang w:eastAsia="es-CO"/>
        </w:rPr>
      </w:pPr>
      <w:bookmarkStart w:id="344" w:name="_Toc27133891"/>
      <w:r>
        <w:t xml:space="preserve">Ilustración </w:t>
      </w:r>
      <w:fldSimple w:instr=" SEQ Ilustración \* ARABIC ">
        <w:r w:rsidR="00500BEA">
          <w:rPr>
            <w:noProof/>
          </w:rPr>
          <w:t>17</w:t>
        </w:r>
      </w:fldSimple>
      <w:r>
        <w:t xml:space="preserve"> </w:t>
      </w:r>
      <w:proofErr w:type="spellStart"/>
      <w:r>
        <w:t>DIseño</w:t>
      </w:r>
      <w:proofErr w:type="spellEnd"/>
      <w:r>
        <w:t xml:space="preserve"> de Arquitectura 3</w:t>
      </w:r>
      <w:bookmarkEnd w:id="344"/>
    </w:p>
    <w:p w:rsidR="00455972" w:rsidRDefault="00455972" w:rsidP="00A279A2">
      <w:pPr>
        <w:rPr>
          <w:rFonts w:ascii="Arial" w:hAnsi="Arial" w:cs="Arial"/>
          <w:b/>
          <w:noProof/>
          <w:sz w:val="24"/>
          <w:szCs w:val="24"/>
          <w:lang w:eastAsia="es-CO"/>
        </w:rPr>
      </w:pPr>
    </w:p>
    <w:p w:rsidR="0036131B" w:rsidRDefault="0036131B" w:rsidP="00A279A2">
      <w:pPr>
        <w:rPr>
          <w:rFonts w:ascii="Arial" w:hAnsi="Arial" w:cs="Arial"/>
          <w:b/>
          <w:noProof/>
          <w:sz w:val="24"/>
          <w:szCs w:val="24"/>
          <w:lang w:eastAsia="es-CO"/>
        </w:rPr>
      </w:pPr>
    </w:p>
    <w:p w:rsidR="0036131B" w:rsidRDefault="0036131B" w:rsidP="00A279A2">
      <w:pPr>
        <w:rPr>
          <w:rFonts w:ascii="Arial" w:hAnsi="Arial" w:cs="Arial"/>
          <w:b/>
          <w:noProof/>
          <w:sz w:val="24"/>
          <w:szCs w:val="24"/>
          <w:lang w:eastAsia="es-CO"/>
        </w:rPr>
      </w:pPr>
    </w:p>
    <w:p w:rsidR="0036131B" w:rsidRDefault="0036131B" w:rsidP="00A279A2">
      <w:pPr>
        <w:rPr>
          <w:rFonts w:ascii="Arial" w:hAnsi="Arial" w:cs="Arial"/>
          <w:b/>
          <w:noProof/>
          <w:sz w:val="24"/>
          <w:szCs w:val="24"/>
          <w:lang w:eastAsia="es-CO"/>
        </w:rPr>
      </w:pPr>
    </w:p>
    <w:p w:rsidR="0036131B" w:rsidRDefault="0036131B" w:rsidP="00A279A2">
      <w:pPr>
        <w:rPr>
          <w:rFonts w:ascii="Arial" w:hAnsi="Arial" w:cs="Arial"/>
          <w:b/>
          <w:noProof/>
          <w:sz w:val="24"/>
          <w:szCs w:val="24"/>
          <w:lang w:eastAsia="es-CO"/>
        </w:rPr>
      </w:pPr>
    </w:p>
    <w:p w:rsidR="0036131B" w:rsidRDefault="0036131B" w:rsidP="00A279A2">
      <w:pPr>
        <w:rPr>
          <w:rFonts w:ascii="Arial" w:hAnsi="Arial" w:cs="Arial"/>
          <w:b/>
          <w:noProof/>
          <w:sz w:val="24"/>
          <w:szCs w:val="24"/>
          <w:lang w:eastAsia="es-CO"/>
        </w:rPr>
      </w:pPr>
    </w:p>
    <w:p w:rsidR="0036131B" w:rsidRPr="00455972" w:rsidRDefault="0036131B" w:rsidP="00A279A2">
      <w:pPr>
        <w:rPr>
          <w:rFonts w:ascii="Arial" w:hAnsi="Arial" w:cs="Arial"/>
          <w:b/>
          <w:noProof/>
          <w:sz w:val="24"/>
          <w:szCs w:val="24"/>
          <w:lang w:eastAsia="es-CO"/>
        </w:rPr>
      </w:pPr>
    </w:p>
    <w:p w:rsidR="00680F79" w:rsidRDefault="00455972" w:rsidP="00680F79">
      <w:pPr>
        <w:keepNext/>
      </w:pPr>
      <w:r>
        <w:rPr>
          <w:noProof/>
          <w:lang w:eastAsia="es-CO"/>
        </w:rPr>
        <w:drawing>
          <wp:inline distT="0" distB="0" distL="0" distR="0" wp14:anchorId="69D56F84" wp14:editId="3C2414C9">
            <wp:extent cx="2023353" cy="53111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7" t="14826" r="79373" b="5682"/>
                    <a:stretch/>
                  </pic:blipFill>
                  <pic:spPr bwMode="auto">
                    <a:xfrm>
                      <a:off x="0" y="0"/>
                      <a:ext cx="2098608" cy="5508678"/>
                    </a:xfrm>
                    <a:prstGeom prst="rect">
                      <a:avLst/>
                    </a:prstGeom>
                    <a:ln>
                      <a:noFill/>
                    </a:ln>
                    <a:extLst>
                      <a:ext uri="{53640926-AAD7-44D8-BBD7-CCE9431645EC}">
                        <a14:shadowObscured xmlns:a14="http://schemas.microsoft.com/office/drawing/2010/main"/>
                      </a:ext>
                    </a:extLst>
                  </pic:spPr>
                </pic:pic>
              </a:graphicData>
            </a:graphic>
          </wp:inline>
        </w:drawing>
      </w:r>
    </w:p>
    <w:p w:rsidR="00680F79" w:rsidRDefault="00680F79" w:rsidP="00680F79">
      <w:pPr>
        <w:pStyle w:val="Descripcin"/>
      </w:pPr>
      <w:bookmarkStart w:id="345" w:name="_Toc27133892"/>
      <w:r>
        <w:t xml:space="preserve">Ilustración </w:t>
      </w:r>
      <w:fldSimple w:instr=" SEQ Ilustración \* ARABIC ">
        <w:r w:rsidR="00500BEA">
          <w:rPr>
            <w:noProof/>
          </w:rPr>
          <w:t>18</w:t>
        </w:r>
      </w:fldSimple>
      <w:r>
        <w:t xml:space="preserve"> Diseño de Arquitectura 4</w:t>
      </w:r>
      <w:bookmarkEnd w:id="345"/>
    </w:p>
    <w:p w:rsidR="00680F79" w:rsidRDefault="00455972" w:rsidP="00680F79">
      <w:pPr>
        <w:keepNext/>
      </w:pPr>
      <w:r>
        <w:rPr>
          <w:noProof/>
          <w:lang w:eastAsia="es-CO"/>
        </w:rPr>
        <w:lastRenderedPageBreak/>
        <w:drawing>
          <wp:inline distT="0" distB="0" distL="0" distR="0" wp14:anchorId="61BA6225" wp14:editId="46540FFD">
            <wp:extent cx="1935480" cy="5287845"/>
            <wp:effectExtent l="0" t="0" r="762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88" t="14484" r="79893" b="5666"/>
                    <a:stretch/>
                  </pic:blipFill>
                  <pic:spPr bwMode="auto">
                    <a:xfrm>
                      <a:off x="0" y="0"/>
                      <a:ext cx="1995639" cy="5452202"/>
                    </a:xfrm>
                    <a:prstGeom prst="rect">
                      <a:avLst/>
                    </a:prstGeom>
                    <a:ln>
                      <a:noFill/>
                    </a:ln>
                    <a:extLst>
                      <a:ext uri="{53640926-AAD7-44D8-BBD7-CCE9431645EC}">
                        <a14:shadowObscured xmlns:a14="http://schemas.microsoft.com/office/drawing/2010/main"/>
                      </a:ext>
                    </a:extLst>
                  </pic:spPr>
                </pic:pic>
              </a:graphicData>
            </a:graphic>
          </wp:inline>
        </w:drawing>
      </w:r>
    </w:p>
    <w:p w:rsidR="00680F79" w:rsidRDefault="00680F79" w:rsidP="00680F79">
      <w:pPr>
        <w:pStyle w:val="Descripcin"/>
      </w:pPr>
      <w:bookmarkStart w:id="346" w:name="_Toc27133893"/>
      <w:r>
        <w:t xml:space="preserve">Ilustración </w:t>
      </w:r>
      <w:fldSimple w:instr=" SEQ Ilustración \* ARABIC ">
        <w:r w:rsidR="00500BEA">
          <w:rPr>
            <w:noProof/>
          </w:rPr>
          <w:t>19</w:t>
        </w:r>
      </w:fldSimple>
      <w:r>
        <w:t xml:space="preserve"> Diseño de Arquitectura 5</w:t>
      </w:r>
      <w:bookmarkEnd w:id="346"/>
    </w:p>
    <w:p w:rsidR="00680F79" w:rsidRDefault="00455972" w:rsidP="00680F79">
      <w:pPr>
        <w:keepNext/>
      </w:pPr>
      <w:r>
        <w:rPr>
          <w:noProof/>
          <w:lang w:eastAsia="es-CO"/>
        </w:rPr>
        <w:lastRenderedPageBreak/>
        <w:drawing>
          <wp:inline distT="0" distB="0" distL="0" distR="0" wp14:anchorId="7994FDD3" wp14:editId="63DA84A2">
            <wp:extent cx="1478605" cy="5268892"/>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42" t="7091" r="79547" b="7752"/>
                    <a:stretch/>
                  </pic:blipFill>
                  <pic:spPr bwMode="auto">
                    <a:xfrm>
                      <a:off x="0" y="0"/>
                      <a:ext cx="1563026" cy="5569718"/>
                    </a:xfrm>
                    <a:prstGeom prst="rect">
                      <a:avLst/>
                    </a:prstGeom>
                    <a:ln>
                      <a:noFill/>
                    </a:ln>
                    <a:extLst>
                      <a:ext uri="{53640926-AAD7-44D8-BBD7-CCE9431645EC}">
                        <a14:shadowObscured xmlns:a14="http://schemas.microsoft.com/office/drawing/2010/main"/>
                      </a:ext>
                    </a:extLst>
                  </pic:spPr>
                </pic:pic>
              </a:graphicData>
            </a:graphic>
          </wp:inline>
        </w:drawing>
      </w:r>
    </w:p>
    <w:p w:rsidR="00455972" w:rsidRDefault="00680F79" w:rsidP="00680F79">
      <w:pPr>
        <w:pStyle w:val="Descripcin"/>
        <w:rPr>
          <w:rFonts w:ascii="Arial" w:hAnsi="Arial" w:cs="Arial"/>
          <w:noProof/>
          <w:sz w:val="24"/>
          <w:szCs w:val="24"/>
          <w:lang w:eastAsia="es-CO"/>
        </w:rPr>
      </w:pPr>
      <w:bookmarkStart w:id="347" w:name="_Toc27133894"/>
      <w:r>
        <w:t xml:space="preserve">Ilustración </w:t>
      </w:r>
      <w:fldSimple w:instr=" SEQ Ilustración \* ARABIC ">
        <w:r w:rsidR="00500BEA">
          <w:rPr>
            <w:noProof/>
          </w:rPr>
          <w:t>20</w:t>
        </w:r>
      </w:fldSimple>
      <w:r>
        <w:t xml:space="preserve"> Diseño de Arquitectura 6</w:t>
      </w:r>
      <w:bookmarkEnd w:id="347"/>
    </w:p>
    <w:p w:rsidR="00455972" w:rsidRDefault="00455972" w:rsidP="00A279A2">
      <w:pPr>
        <w:rPr>
          <w:rFonts w:ascii="Arial" w:hAnsi="Arial" w:cs="Arial"/>
          <w:noProof/>
          <w:sz w:val="24"/>
          <w:szCs w:val="24"/>
          <w:lang w:eastAsia="es-CO"/>
        </w:rPr>
      </w:pPr>
    </w:p>
    <w:p w:rsidR="00680F79" w:rsidRDefault="00455972" w:rsidP="00680F79">
      <w:pPr>
        <w:keepNext/>
      </w:pPr>
      <w:r>
        <w:rPr>
          <w:noProof/>
          <w:lang w:eastAsia="es-CO"/>
        </w:rPr>
        <w:lastRenderedPageBreak/>
        <w:drawing>
          <wp:inline distT="0" distB="0" distL="0" distR="0" wp14:anchorId="0AD5B243" wp14:editId="43246545">
            <wp:extent cx="1925320" cy="6342434"/>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21" t="18773" r="82146" b="8329"/>
                    <a:stretch/>
                  </pic:blipFill>
                  <pic:spPr bwMode="auto">
                    <a:xfrm>
                      <a:off x="0" y="0"/>
                      <a:ext cx="1955241" cy="6441002"/>
                    </a:xfrm>
                    <a:prstGeom prst="rect">
                      <a:avLst/>
                    </a:prstGeom>
                    <a:ln>
                      <a:noFill/>
                    </a:ln>
                    <a:extLst>
                      <a:ext uri="{53640926-AAD7-44D8-BBD7-CCE9431645EC}">
                        <a14:shadowObscured xmlns:a14="http://schemas.microsoft.com/office/drawing/2010/main"/>
                      </a:ext>
                    </a:extLst>
                  </pic:spPr>
                </pic:pic>
              </a:graphicData>
            </a:graphic>
          </wp:inline>
        </w:drawing>
      </w:r>
    </w:p>
    <w:p w:rsidR="00680F79" w:rsidRDefault="00680F79" w:rsidP="00680F79">
      <w:pPr>
        <w:pStyle w:val="Descripcin"/>
      </w:pPr>
      <w:bookmarkStart w:id="348" w:name="_Toc27133895"/>
      <w:r>
        <w:t xml:space="preserve">Ilustración </w:t>
      </w:r>
      <w:fldSimple w:instr=" SEQ Ilustración \* ARABIC ">
        <w:r w:rsidR="00500BEA">
          <w:rPr>
            <w:noProof/>
          </w:rPr>
          <w:t>21</w:t>
        </w:r>
      </w:fldSimple>
      <w:r>
        <w:t xml:space="preserve"> Diseño de Arquitectura 7</w:t>
      </w:r>
      <w:bookmarkEnd w:id="348"/>
    </w:p>
    <w:p w:rsidR="00680F79" w:rsidRDefault="00455972" w:rsidP="00680F79">
      <w:pPr>
        <w:keepNext/>
      </w:pPr>
      <w:r>
        <w:rPr>
          <w:noProof/>
          <w:lang w:eastAsia="es-CO"/>
        </w:rPr>
        <w:lastRenderedPageBreak/>
        <w:drawing>
          <wp:inline distT="0" distB="0" distL="0" distR="0" wp14:anchorId="786DB42B" wp14:editId="23A5D7B3">
            <wp:extent cx="1776095" cy="6088284"/>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60" t="10556" r="80072" b="9656"/>
                    <a:stretch/>
                  </pic:blipFill>
                  <pic:spPr bwMode="auto">
                    <a:xfrm>
                      <a:off x="0" y="0"/>
                      <a:ext cx="1859784" cy="6375162"/>
                    </a:xfrm>
                    <a:prstGeom prst="rect">
                      <a:avLst/>
                    </a:prstGeom>
                    <a:ln>
                      <a:noFill/>
                    </a:ln>
                    <a:extLst>
                      <a:ext uri="{53640926-AAD7-44D8-BBD7-CCE9431645EC}">
                        <a14:shadowObscured xmlns:a14="http://schemas.microsoft.com/office/drawing/2010/main"/>
                      </a:ext>
                    </a:extLst>
                  </pic:spPr>
                </pic:pic>
              </a:graphicData>
            </a:graphic>
          </wp:inline>
        </w:drawing>
      </w:r>
    </w:p>
    <w:p w:rsidR="00680F79" w:rsidRDefault="00680F79" w:rsidP="00680F79">
      <w:pPr>
        <w:pStyle w:val="Descripcin"/>
      </w:pPr>
      <w:bookmarkStart w:id="349" w:name="_Toc27133896"/>
      <w:r>
        <w:t xml:space="preserve">Ilustración </w:t>
      </w:r>
      <w:fldSimple w:instr=" SEQ Ilustración \* ARABIC ">
        <w:r w:rsidR="00500BEA">
          <w:rPr>
            <w:noProof/>
          </w:rPr>
          <w:t>22</w:t>
        </w:r>
      </w:fldSimple>
      <w:r>
        <w:t xml:space="preserve"> Diseño de Arquitectura 8</w:t>
      </w:r>
      <w:bookmarkEnd w:id="349"/>
    </w:p>
    <w:p w:rsidR="00680F79" w:rsidRDefault="00455972" w:rsidP="00680F79">
      <w:pPr>
        <w:keepNext/>
      </w:pPr>
      <w:r>
        <w:rPr>
          <w:noProof/>
          <w:lang w:eastAsia="es-CO"/>
        </w:rPr>
        <w:lastRenderedPageBreak/>
        <w:drawing>
          <wp:inline distT="0" distB="0" distL="0" distR="0" wp14:anchorId="6A5A2F4F" wp14:editId="20D5CFE7">
            <wp:extent cx="1608881" cy="32600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45" t="57953" r="81277" b="8063"/>
                    <a:stretch/>
                  </pic:blipFill>
                  <pic:spPr bwMode="auto">
                    <a:xfrm>
                      <a:off x="0" y="0"/>
                      <a:ext cx="1619990" cy="3282600"/>
                    </a:xfrm>
                    <a:prstGeom prst="rect">
                      <a:avLst/>
                    </a:prstGeom>
                    <a:ln>
                      <a:noFill/>
                    </a:ln>
                    <a:extLst>
                      <a:ext uri="{53640926-AAD7-44D8-BBD7-CCE9431645EC}">
                        <a14:shadowObscured xmlns:a14="http://schemas.microsoft.com/office/drawing/2010/main"/>
                      </a:ext>
                    </a:extLst>
                  </pic:spPr>
                </pic:pic>
              </a:graphicData>
            </a:graphic>
          </wp:inline>
        </w:drawing>
      </w:r>
    </w:p>
    <w:p w:rsidR="00455972" w:rsidRDefault="00680F79" w:rsidP="00680F79">
      <w:pPr>
        <w:pStyle w:val="Descripcin"/>
        <w:rPr>
          <w:rFonts w:ascii="Arial" w:hAnsi="Arial" w:cs="Arial"/>
          <w:noProof/>
          <w:sz w:val="24"/>
          <w:szCs w:val="24"/>
          <w:lang w:eastAsia="es-CO"/>
        </w:rPr>
      </w:pPr>
      <w:bookmarkStart w:id="350" w:name="_Toc27133897"/>
      <w:r>
        <w:t xml:space="preserve">Ilustración </w:t>
      </w:r>
      <w:fldSimple w:instr=" SEQ Ilustración \* ARABIC ">
        <w:r w:rsidR="00500BEA">
          <w:rPr>
            <w:noProof/>
          </w:rPr>
          <w:t>23</w:t>
        </w:r>
      </w:fldSimple>
      <w:r>
        <w:t xml:space="preserve"> Diseño de Arquitectura 9</w:t>
      </w:r>
      <w:bookmarkEnd w:id="350"/>
    </w:p>
    <w:p w:rsidR="00455972" w:rsidRDefault="00455972" w:rsidP="00A279A2">
      <w:pPr>
        <w:rPr>
          <w:rFonts w:ascii="Arial" w:hAnsi="Arial" w:cs="Arial"/>
          <w:sz w:val="24"/>
          <w:szCs w:val="24"/>
        </w:rPr>
      </w:pPr>
    </w:p>
    <w:p w:rsidR="008D0E59" w:rsidRDefault="008D0E59" w:rsidP="00A279A2">
      <w:pPr>
        <w:rPr>
          <w:rFonts w:ascii="Arial" w:hAnsi="Arial" w:cs="Arial"/>
          <w:sz w:val="24"/>
          <w:szCs w:val="24"/>
        </w:rPr>
      </w:pPr>
    </w:p>
    <w:p w:rsidR="002D2929" w:rsidRDefault="002D2929" w:rsidP="00A279A2">
      <w:pPr>
        <w:rPr>
          <w:rFonts w:ascii="Arial" w:hAnsi="Arial" w:cs="Arial"/>
          <w:sz w:val="24"/>
          <w:szCs w:val="24"/>
        </w:rPr>
      </w:pPr>
    </w:p>
    <w:p w:rsidR="002D2929" w:rsidRDefault="002D2929" w:rsidP="00A279A2">
      <w:pPr>
        <w:rPr>
          <w:rFonts w:ascii="Arial" w:hAnsi="Arial" w:cs="Arial"/>
          <w:sz w:val="24"/>
          <w:szCs w:val="24"/>
        </w:rPr>
      </w:pPr>
    </w:p>
    <w:p w:rsidR="002D2929" w:rsidRDefault="002D2929" w:rsidP="00A279A2">
      <w:pPr>
        <w:rPr>
          <w:rFonts w:ascii="Arial" w:hAnsi="Arial" w:cs="Arial"/>
          <w:sz w:val="24"/>
          <w:szCs w:val="24"/>
        </w:rPr>
      </w:pPr>
    </w:p>
    <w:p w:rsidR="00680F79" w:rsidRDefault="00680F79" w:rsidP="00A279A2">
      <w:pPr>
        <w:rPr>
          <w:rFonts w:ascii="Arial" w:hAnsi="Arial" w:cs="Arial"/>
          <w:sz w:val="24"/>
          <w:szCs w:val="24"/>
        </w:rPr>
      </w:pPr>
    </w:p>
    <w:p w:rsidR="00680F79" w:rsidRDefault="00680F79" w:rsidP="00A279A2">
      <w:pPr>
        <w:rPr>
          <w:rFonts w:ascii="Arial" w:hAnsi="Arial" w:cs="Arial"/>
          <w:sz w:val="24"/>
          <w:szCs w:val="24"/>
        </w:rPr>
      </w:pPr>
    </w:p>
    <w:p w:rsidR="00680F79" w:rsidRDefault="00680F79" w:rsidP="00A279A2">
      <w:pPr>
        <w:rPr>
          <w:rFonts w:ascii="Arial" w:hAnsi="Arial" w:cs="Arial"/>
          <w:sz w:val="24"/>
          <w:szCs w:val="24"/>
        </w:rPr>
      </w:pPr>
    </w:p>
    <w:p w:rsidR="00680F79" w:rsidRDefault="00680F79" w:rsidP="00A279A2">
      <w:pPr>
        <w:rPr>
          <w:rFonts w:ascii="Arial" w:hAnsi="Arial" w:cs="Arial"/>
          <w:sz w:val="24"/>
          <w:szCs w:val="24"/>
        </w:rPr>
      </w:pPr>
    </w:p>
    <w:p w:rsidR="00680F79" w:rsidRDefault="00680F79" w:rsidP="00A279A2">
      <w:pPr>
        <w:rPr>
          <w:rFonts w:ascii="Arial" w:hAnsi="Arial" w:cs="Arial"/>
          <w:sz w:val="24"/>
          <w:szCs w:val="24"/>
        </w:rPr>
      </w:pPr>
    </w:p>
    <w:p w:rsidR="00680F79" w:rsidRDefault="00680F79" w:rsidP="00A279A2">
      <w:pPr>
        <w:rPr>
          <w:rFonts w:ascii="Arial" w:hAnsi="Arial" w:cs="Arial"/>
          <w:sz w:val="24"/>
          <w:szCs w:val="24"/>
        </w:rPr>
      </w:pPr>
    </w:p>
    <w:p w:rsidR="00680F79" w:rsidRDefault="00680F79" w:rsidP="00BD01B5">
      <w:pPr>
        <w:pStyle w:val="Ttulo1"/>
        <w:rPr>
          <w:rStyle w:val="Ttulo2Car"/>
          <w:b/>
          <w:bCs/>
          <w:color w:val="auto"/>
          <w:sz w:val="24"/>
          <w:szCs w:val="28"/>
          <w:lang w:val="es-CO" w:eastAsia="en-US"/>
        </w:rPr>
      </w:pPr>
      <w:bookmarkStart w:id="351" w:name="_Toc27127990"/>
    </w:p>
    <w:p w:rsidR="00984714" w:rsidRPr="00BD01B5" w:rsidRDefault="002B5A46" w:rsidP="00BD01B5">
      <w:pPr>
        <w:pStyle w:val="Ttulo1"/>
      </w:pPr>
      <w:r w:rsidRPr="00BD01B5">
        <w:rPr>
          <w:rStyle w:val="Ttulo2Car"/>
          <w:b/>
          <w:bCs/>
          <w:color w:val="auto"/>
          <w:sz w:val="24"/>
          <w:szCs w:val="28"/>
          <w:lang w:val="es-CO" w:eastAsia="en-US"/>
        </w:rPr>
        <w:t>MODELS (MODELO)</w:t>
      </w:r>
      <w:bookmarkEnd w:id="351"/>
    </w:p>
    <w:p w:rsidR="00455972" w:rsidRPr="00455972" w:rsidRDefault="002B5A46" w:rsidP="002D2929">
      <w:pPr>
        <w:jc w:val="both"/>
        <w:rPr>
          <w:rFonts w:ascii="Arial" w:hAnsi="Arial" w:cs="Arial"/>
          <w:sz w:val="24"/>
          <w:szCs w:val="24"/>
        </w:rPr>
      </w:pPr>
      <w:r w:rsidRPr="00A279A2">
        <w:rPr>
          <w:rFonts w:ascii="Arial" w:hAnsi="Arial" w:cs="Arial"/>
          <w:sz w:val="24"/>
          <w:szCs w:val="24"/>
        </w:rPr>
        <w:t>Define  la funcionalidad del sistema (reglas de negocio)</w:t>
      </w:r>
      <w:r w:rsidR="00A279A2" w:rsidRPr="00A279A2">
        <w:rPr>
          <w:rFonts w:ascii="Arial" w:hAnsi="Arial" w:cs="Arial"/>
          <w:sz w:val="24"/>
          <w:szCs w:val="24"/>
        </w:rPr>
        <w:t xml:space="preserve">. Lo ideal del modelo es llevar un registro de las vistas y los controladores del sistema, también el almacenamiento independiente de este. </w:t>
      </w:r>
    </w:p>
    <w:p w:rsidR="00455972" w:rsidRDefault="00455972" w:rsidP="00BD01B5">
      <w:pPr>
        <w:pStyle w:val="Ttulo2"/>
      </w:pPr>
      <w:bookmarkStart w:id="352" w:name="_Toc27127991"/>
      <w:r w:rsidRPr="002D2929">
        <w:t>Ilustración</w:t>
      </w:r>
      <w:r w:rsidR="008E2478" w:rsidRPr="002D2929">
        <w:t xml:space="preserve"> Modelo</w:t>
      </w:r>
      <w:bookmarkEnd w:id="352"/>
    </w:p>
    <w:p w:rsidR="0036131B" w:rsidRDefault="0036131B" w:rsidP="00EB53E7">
      <w:pPr>
        <w:jc w:val="both"/>
        <w:rPr>
          <w:rFonts w:ascii="Arial" w:hAnsi="Arial" w:cs="Arial"/>
          <w:b/>
          <w:sz w:val="24"/>
          <w:szCs w:val="24"/>
        </w:rPr>
      </w:pPr>
    </w:p>
    <w:p w:rsidR="0036131B" w:rsidRDefault="00680F79" w:rsidP="00EB53E7">
      <w:pPr>
        <w:jc w:val="both"/>
        <w:rPr>
          <w:rFonts w:ascii="Arial" w:hAnsi="Arial" w:cs="Arial"/>
          <w:b/>
          <w:sz w:val="24"/>
          <w:szCs w:val="24"/>
        </w:rPr>
      </w:pPr>
      <w:r>
        <w:rPr>
          <w:noProof/>
          <w:lang w:eastAsia="es-CO"/>
        </w:rPr>
        <mc:AlternateContent>
          <mc:Choice Requires="wps">
            <w:drawing>
              <wp:anchor distT="0" distB="0" distL="114300" distR="114300" simplePos="0" relativeHeight="251673600" behindDoc="0" locked="0" layoutInCell="1" allowOverlap="1" wp14:anchorId="2F3B4458" wp14:editId="0FB9ADDA">
                <wp:simplePos x="0" y="0"/>
                <wp:positionH relativeFrom="column">
                  <wp:posOffset>0</wp:posOffset>
                </wp:positionH>
                <wp:positionV relativeFrom="paragraph">
                  <wp:posOffset>4632325</wp:posOffset>
                </wp:positionV>
                <wp:extent cx="314579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a:effectLst/>
                      </wps:spPr>
                      <wps:txbx>
                        <w:txbxContent>
                          <w:p w:rsidR="005D69D4" w:rsidRPr="00EA5650" w:rsidRDefault="005D69D4" w:rsidP="00680F79">
                            <w:pPr>
                              <w:pStyle w:val="Descripcin"/>
                              <w:rPr>
                                <w:noProof/>
                              </w:rPr>
                            </w:pPr>
                            <w:bookmarkStart w:id="353" w:name="_Toc27133898"/>
                            <w:r>
                              <w:t xml:space="preserve">Ilustración </w:t>
                            </w:r>
                            <w:fldSimple w:instr=" SEQ Ilustración \* ARABIC ">
                              <w:r>
                                <w:rPr>
                                  <w:noProof/>
                                </w:rPr>
                                <w:t>24</w:t>
                              </w:r>
                            </w:fldSimple>
                            <w:r>
                              <w:t xml:space="preserve"> Modelo</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4458" id="Cuadro de texto 110" o:spid="_x0000_s1027" type="#_x0000_t202" style="position:absolute;left:0;text-align:left;margin-left:0;margin-top:364.75pt;width:247.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" stroked="f">
                <v:textbox style="mso-fit-shape-to-text:t" inset="0,0,0,0">
                  <w:txbxContent>
                    <w:p w:rsidR="005D69D4" w:rsidRPr="00EA5650" w:rsidRDefault="005D69D4" w:rsidP="00680F79">
                      <w:pPr>
                        <w:pStyle w:val="Descripcin"/>
                        <w:rPr>
                          <w:noProof/>
                        </w:rPr>
                      </w:pPr>
                      <w:bookmarkStart w:id="354" w:name="_Toc27133898"/>
                      <w:r>
                        <w:t xml:space="preserve">Ilustración </w:t>
                      </w:r>
                      <w:fldSimple w:instr=" SEQ Ilustración \* ARABIC ">
                        <w:r>
                          <w:rPr>
                            <w:noProof/>
                          </w:rPr>
                          <w:t>24</w:t>
                        </w:r>
                      </w:fldSimple>
                      <w:r>
                        <w:t xml:space="preserve"> Modelo</w:t>
                      </w:r>
                      <w:bookmarkEnd w:id="354"/>
                    </w:p>
                  </w:txbxContent>
                </v:textbox>
                <w10:wrap type="topAndBottom"/>
              </v:shape>
            </w:pict>
          </mc:Fallback>
        </mc:AlternateContent>
      </w:r>
      <w:r w:rsidR="0036131B">
        <w:rPr>
          <w:noProof/>
          <w:lang w:eastAsia="es-CO"/>
        </w:rPr>
        <w:drawing>
          <wp:anchor distT="0" distB="0" distL="114300" distR="114300" simplePos="0" relativeHeight="251663360" behindDoc="0" locked="0" layoutInCell="1" allowOverlap="1" wp14:anchorId="7891D958" wp14:editId="0E4C0FE4">
            <wp:simplePos x="0" y="0"/>
            <wp:positionH relativeFrom="margin">
              <wp:align>left</wp:align>
            </wp:positionH>
            <wp:positionV relativeFrom="margin">
              <wp:posOffset>2569845</wp:posOffset>
            </wp:positionV>
            <wp:extent cx="3145790" cy="3991610"/>
            <wp:effectExtent l="0" t="0" r="0" b="889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17" t="31206" r="75748" b="31642"/>
                    <a:stretch/>
                  </pic:blipFill>
                  <pic:spPr bwMode="auto">
                    <a:xfrm>
                      <a:off x="0" y="0"/>
                      <a:ext cx="3145790" cy="3991610"/>
                    </a:xfrm>
                    <a:prstGeom prst="rect">
                      <a:avLst/>
                    </a:prstGeom>
                    <a:ln>
                      <a:noFill/>
                    </a:ln>
                    <a:extLst>
                      <a:ext uri="{53640926-AAD7-44D8-BBD7-CCE9431645EC}">
                        <a14:shadowObscured xmlns:a14="http://schemas.microsoft.com/office/drawing/2010/main"/>
                      </a:ext>
                    </a:extLst>
                  </pic:spPr>
                </pic:pic>
              </a:graphicData>
            </a:graphic>
          </wp:anchor>
        </w:drawing>
      </w:r>
    </w:p>
    <w:p w:rsidR="0036131B" w:rsidRDefault="0036131B" w:rsidP="00EB53E7">
      <w:pPr>
        <w:jc w:val="both"/>
        <w:rPr>
          <w:rFonts w:ascii="Arial" w:hAnsi="Arial" w:cs="Arial"/>
          <w:b/>
          <w:sz w:val="24"/>
          <w:szCs w:val="24"/>
        </w:rPr>
      </w:pPr>
    </w:p>
    <w:p w:rsidR="0036131B" w:rsidRDefault="0036131B" w:rsidP="00EB53E7">
      <w:pPr>
        <w:jc w:val="both"/>
        <w:rPr>
          <w:rFonts w:ascii="Arial" w:hAnsi="Arial" w:cs="Arial"/>
          <w:b/>
          <w:sz w:val="24"/>
          <w:szCs w:val="24"/>
        </w:rPr>
      </w:pPr>
    </w:p>
    <w:p w:rsidR="0036131B" w:rsidRDefault="0036131B" w:rsidP="00EB53E7">
      <w:pPr>
        <w:jc w:val="both"/>
        <w:rPr>
          <w:rFonts w:ascii="Arial" w:hAnsi="Arial" w:cs="Arial"/>
          <w:b/>
          <w:sz w:val="24"/>
          <w:szCs w:val="24"/>
        </w:rPr>
      </w:pPr>
    </w:p>
    <w:p w:rsidR="0036131B" w:rsidRDefault="0036131B" w:rsidP="00EB53E7">
      <w:pPr>
        <w:jc w:val="both"/>
        <w:rPr>
          <w:rFonts w:ascii="Arial" w:hAnsi="Arial" w:cs="Arial"/>
          <w:b/>
          <w:sz w:val="24"/>
          <w:szCs w:val="24"/>
        </w:rPr>
      </w:pPr>
    </w:p>
    <w:p w:rsidR="00984714" w:rsidRDefault="00A279A2" w:rsidP="00BD01B5">
      <w:pPr>
        <w:pStyle w:val="Ttulo1"/>
      </w:pPr>
      <w:bookmarkStart w:id="355" w:name="_Toc27127992"/>
      <w:r w:rsidRPr="00A279A2">
        <w:t>CONTROLLERS (CONTROLADOR)</w:t>
      </w:r>
      <w:bookmarkEnd w:id="355"/>
    </w:p>
    <w:p w:rsidR="008E2478" w:rsidRDefault="008E2478" w:rsidP="00EB53E7">
      <w:pPr>
        <w:jc w:val="both"/>
        <w:rPr>
          <w:rFonts w:ascii="Arial" w:hAnsi="Arial" w:cs="Arial"/>
          <w:b/>
          <w:sz w:val="24"/>
          <w:szCs w:val="24"/>
        </w:rPr>
      </w:pPr>
    </w:p>
    <w:p w:rsidR="00C87130" w:rsidRDefault="00C87130" w:rsidP="00EB53E7">
      <w:pPr>
        <w:jc w:val="both"/>
        <w:rPr>
          <w:rFonts w:ascii="Arial" w:hAnsi="Arial" w:cs="Arial"/>
          <w:sz w:val="24"/>
          <w:szCs w:val="24"/>
        </w:rPr>
      </w:pPr>
      <w:r w:rsidRPr="00C87130">
        <w:rPr>
          <w:rFonts w:ascii="Arial" w:hAnsi="Arial" w:cs="Arial"/>
          <w:sz w:val="24"/>
          <w:szCs w:val="24"/>
        </w:rPr>
        <w:t xml:space="preserve">Se implementó para que este responda a eventos, usualmente acciones del Usuario (Un clic, un cambio en un campo de texto, etc.), e invoca peticiones al modelo, y probablemente, a la vista. </w:t>
      </w:r>
      <w:r w:rsidR="002D2929">
        <w:rPr>
          <w:rFonts w:ascii="Arial" w:hAnsi="Arial" w:cs="Arial"/>
          <w:sz w:val="24"/>
          <w:szCs w:val="24"/>
        </w:rPr>
        <w:t xml:space="preserve">                                                                                                                             </w:t>
      </w:r>
    </w:p>
    <w:p w:rsidR="00BD01B5" w:rsidRPr="002D2929" w:rsidRDefault="00BD01B5" w:rsidP="00BD01B5">
      <w:pPr>
        <w:pStyle w:val="Ttulo2"/>
      </w:pPr>
      <w:bookmarkStart w:id="356" w:name="_Toc27127993"/>
      <w:r>
        <w:t>Il</w:t>
      </w:r>
      <w:r w:rsidRPr="002D2929">
        <w:t>ustración Controlador</w:t>
      </w:r>
      <w:bookmarkEnd w:id="356"/>
    </w:p>
    <w:p w:rsidR="00D840A0" w:rsidRPr="00680F79" w:rsidRDefault="00680F79" w:rsidP="00680F79">
      <w:r>
        <w:rPr>
          <w:noProof/>
          <w:lang w:eastAsia="es-CO"/>
        </w:rPr>
        <mc:AlternateContent>
          <mc:Choice Requires="wps">
            <w:drawing>
              <wp:anchor distT="0" distB="0" distL="114300" distR="114300" simplePos="0" relativeHeight="251675648" behindDoc="0" locked="0" layoutInCell="1" allowOverlap="1" wp14:anchorId="3358603C" wp14:editId="60709E89">
                <wp:simplePos x="0" y="0"/>
                <wp:positionH relativeFrom="column">
                  <wp:posOffset>0</wp:posOffset>
                </wp:positionH>
                <wp:positionV relativeFrom="paragraph">
                  <wp:posOffset>4453255</wp:posOffset>
                </wp:positionV>
                <wp:extent cx="295402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2954020" cy="635"/>
                        </a:xfrm>
                        <a:prstGeom prst="rect">
                          <a:avLst/>
                        </a:prstGeom>
                        <a:solidFill>
                          <a:prstClr val="white"/>
                        </a:solidFill>
                        <a:ln>
                          <a:noFill/>
                        </a:ln>
                        <a:effectLst/>
                      </wps:spPr>
                      <wps:txbx>
                        <w:txbxContent>
                          <w:p w:rsidR="005D69D4" w:rsidRPr="00996C55" w:rsidRDefault="005D69D4" w:rsidP="00680F79">
                            <w:pPr>
                              <w:pStyle w:val="Descripcin"/>
                              <w:rPr>
                                <w:noProof/>
                              </w:rPr>
                            </w:pPr>
                            <w:bookmarkStart w:id="357" w:name="_Toc27133899"/>
                            <w:r>
                              <w:t xml:space="preserve">Ilustración </w:t>
                            </w:r>
                            <w:fldSimple w:instr=" SEQ Ilustración \* ARABIC ">
                              <w:r>
                                <w:rPr>
                                  <w:noProof/>
                                </w:rPr>
                                <w:t>25</w:t>
                              </w:r>
                            </w:fldSimple>
                            <w:r>
                              <w:t xml:space="preserve"> Controlador</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603C" id="Cuadro de texto 111" o:spid="_x0000_s1028" type="#_x0000_t202" style="position:absolute;margin-left:0;margin-top:350.65pt;width:232.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" stroked="f">
                <v:textbox style="mso-fit-shape-to-text:t" inset="0,0,0,0">
                  <w:txbxContent>
                    <w:p w:rsidR="005D69D4" w:rsidRPr="00996C55" w:rsidRDefault="005D69D4" w:rsidP="00680F79">
                      <w:pPr>
                        <w:pStyle w:val="Descripcin"/>
                        <w:rPr>
                          <w:noProof/>
                        </w:rPr>
                      </w:pPr>
                      <w:bookmarkStart w:id="358" w:name="_Toc27133899"/>
                      <w:r>
                        <w:t xml:space="preserve">Ilustración </w:t>
                      </w:r>
                      <w:fldSimple w:instr=" SEQ Ilustración \* ARABIC ">
                        <w:r>
                          <w:rPr>
                            <w:noProof/>
                          </w:rPr>
                          <w:t>25</w:t>
                        </w:r>
                      </w:fldSimple>
                      <w:r>
                        <w:t xml:space="preserve"> Controlador</w:t>
                      </w:r>
                      <w:bookmarkEnd w:id="358"/>
                    </w:p>
                  </w:txbxContent>
                </v:textbox>
                <w10:wrap type="topAndBottom"/>
              </v:shape>
            </w:pict>
          </mc:Fallback>
        </mc:AlternateContent>
      </w:r>
      <w:r w:rsidR="00BD01B5">
        <w:rPr>
          <w:noProof/>
          <w:lang w:eastAsia="es-CO"/>
        </w:rPr>
        <w:drawing>
          <wp:anchor distT="0" distB="0" distL="114300" distR="114300" simplePos="0" relativeHeight="251665408" behindDoc="0" locked="0" layoutInCell="1" allowOverlap="1" wp14:anchorId="0AD1F45D" wp14:editId="33984F81">
            <wp:simplePos x="0" y="0"/>
            <wp:positionH relativeFrom="margin">
              <wp:align>left</wp:align>
            </wp:positionH>
            <wp:positionV relativeFrom="page">
              <wp:posOffset>3932555</wp:posOffset>
            </wp:positionV>
            <wp:extent cx="2954020" cy="404431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02" t="19369" r="71322" b="37939"/>
                    <a:stretch/>
                  </pic:blipFill>
                  <pic:spPr bwMode="auto">
                    <a:xfrm>
                      <a:off x="0" y="0"/>
                      <a:ext cx="2954020" cy="4044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4714" w:rsidRPr="00D840A0" w:rsidRDefault="00D840A0" w:rsidP="00BD01B5">
      <w:pPr>
        <w:pStyle w:val="Ttulo1"/>
      </w:pPr>
      <w:bookmarkStart w:id="359" w:name="_Toc27127994"/>
      <w:r w:rsidRPr="00D840A0">
        <w:lastRenderedPageBreak/>
        <w:t>VIEWS (VISTAS)</w:t>
      </w:r>
      <w:bookmarkEnd w:id="359"/>
    </w:p>
    <w:p w:rsidR="006B20EC" w:rsidRDefault="00500BEA" w:rsidP="00EB53E7">
      <w:pPr>
        <w:jc w:val="both"/>
        <w:rPr>
          <w:rFonts w:ascii="Arial" w:hAnsi="Arial" w:cs="Arial"/>
          <w:sz w:val="24"/>
          <w:szCs w:val="24"/>
        </w:rPr>
      </w:pPr>
      <w:r>
        <w:rPr>
          <w:noProof/>
          <w:lang w:eastAsia="es-CO"/>
        </w:rPr>
        <mc:AlternateContent>
          <mc:Choice Requires="wps">
            <w:drawing>
              <wp:anchor distT="0" distB="0" distL="114300" distR="114300" simplePos="0" relativeHeight="251677696" behindDoc="0" locked="0" layoutInCell="1" allowOverlap="1" wp14:anchorId="38E31015" wp14:editId="79ECC965">
                <wp:simplePos x="0" y="0"/>
                <wp:positionH relativeFrom="column">
                  <wp:posOffset>2379345</wp:posOffset>
                </wp:positionH>
                <wp:positionV relativeFrom="paragraph">
                  <wp:posOffset>3342640</wp:posOffset>
                </wp:positionV>
                <wp:extent cx="1973580" cy="266700"/>
                <wp:effectExtent l="0" t="0" r="7620" b="0"/>
                <wp:wrapTopAndBottom/>
                <wp:docPr id="112" name="Cuadro de texto 112"/>
                <wp:cNvGraphicFramePr/>
                <a:graphic xmlns:a="http://schemas.openxmlformats.org/drawingml/2006/main">
                  <a:graphicData uri="http://schemas.microsoft.com/office/word/2010/wordprocessingShape">
                    <wps:wsp>
                      <wps:cNvSpPr txBox="1"/>
                      <wps:spPr>
                        <a:xfrm>
                          <a:off x="0" y="0"/>
                          <a:ext cx="1973580" cy="266700"/>
                        </a:xfrm>
                        <a:prstGeom prst="rect">
                          <a:avLst/>
                        </a:prstGeom>
                        <a:solidFill>
                          <a:prstClr val="white"/>
                        </a:solidFill>
                        <a:ln>
                          <a:noFill/>
                        </a:ln>
                        <a:effectLst/>
                      </wps:spPr>
                      <wps:txbx>
                        <w:txbxContent>
                          <w:p w:rsidR="005D69D4" w:rsidRPr="00447FA4" w:rsidRDefault="005D69D4" w:rsidP="00500BEA">
                            <w:pPr>
                              <w:pStyle w:val="Descripcin"/>
                              <w:rPr>
                                <w:noProof/>
                              </w:rPr>
                            </w:pPr>
                            <w:bookmarkStart w:id="360" w:name="_Toc27133900"/>
                            <w:r>
                              <w:t xml:space="preserve">Ilustración </w:t>
                            </w:r>
                            <w:fldSimple w:instr=" SEQ Ilustración \* ARABIC ">
                              <w:r>
                                <w:rPr>
                                  <w:noProof/>
                                </w:rPr>
                                <w:t>26</w:t>
                              </w:r>
                            </w:fldSimple>
                            <w:r>
                              <w:t xml:space="preserve"> Vista</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31015" id="Cuadro de texto 112" o:spid="_x0000_s1029" type="#_x0000_t202" style="position:absolute;left:0;text-align:left;margin-left:187.35pt;margin-top:263.2pt;width:155.4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" stroked="f">
                <v:textbox style="mso-fit-shape-to-text:t" inset="0,0,0,0">
                  <w:txbxContent>
                    <w:p w:rsidR="005D69D4" w:rsidRPr="00447FA4" w:rsidRDefault="005D69D4" w:rsidP="00500BEA">
                      <w:pPr>
                        <w:pStyle w:val="Descripcin"/>
                        <w:rPr>
                          <w:noProof/>
                        </w:rPr>
                      </w:pPr>
                      <w:bookmarkStart w:id="361" w:name="_Toc27133900"/>
                      <w:r>
                        <w:t xml:space="preserve">Ilustración </w:t>
                      </w:r>
                      <w:fldSimple w:instr=" SEQ Ilustración \* ARABIC ">
                        <w:r>
                          <w:rPr>
                            <w:noProof/>
                          </w:rPr>
                          <w:t>26</w:t>
                        </w:r>
                      </w:fldSimple>
                      <w:r>
                        <w:t xml:space="preserve"> Vista</w:t>
                      </w:r>
                      <w:bookmarkEnd w:id="361"/>
                    </w:p>
                  </w:txbxContent>
                </v:textbox>
                <w10:wrap type="topAndBottom"/>
              </v:shape>
            </w:pict>
          </mc:Fallback>
        </mc:AlternateContent>
      </w:r>
      <w:r w:rsidR="006B20EC">
        <w:rPr>
          <w:noProof/>
          <w:lang w:eastAsia="es-CO"/>
        </w:rPr>
        <w:drawing>
          <wp:anchor distT="0" distB="0" distL="114300" distR="114300" simplePos="0" relativeHeight="251667456" behindDoc="0" locked="0" layoutInCell="1" allowOverlap="1" wp14:anchorId="0E488D2E" wp14:editId="105CE1C0">
            <wp:simplePos x="0" y="0"/>
            <wp:positionH relativeFrom="margin">
              <wp:align>left</wp:align>
            </wp:positionH>
            <wp:positionV relativeFrom="page">
              <wp:posOffset>2886075</wp:posOffset>
            </wp:positionV>
            <wp:extent cx="1978660" cy="5762625"/>
            <wp:effectExtent l="0" t="0" r="2540"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56" t="9907" r="81851" b="7157"/>
                    <a:stretch/>
                  </pic:blipFill>
                  <pic:spPr bwMode="auto">
                    <a:xfrm>
                      <a:off x="0" y="0"/>
                      <a:ext cx="1978660" cy="5762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840A0">
        <w:rPr>
          <w:rFonts w:ascii="Arial" w:hAnsi="Arial" w:cs="Arial"/>
          <w:sz w:val="24"/>
          <w:szCs w:val="24"/>
        </w:rPr>
        <w:t>Este presenta el formato adecuado para interactuar, usualmente la interfaz de usuario. También  es responsable de mostrar al usuario los datos del modelo.</w:t>
      </w:r>
    </w:p>
    <w:p w:rsidR="006B20EC" w:rsidRPr="00455972" w:rsidRDefault="006B20EC" w:rsidP="00BD01B5">
      <w:pPr>
        <w:pStyle w:val="Ttulo2"/>
      </w:pPr>
      <w:bookmarkStart w:id="362" w:name="_Toc27127995"/>
      <w:r>
        <w:t>Ilustració</w:t>
      </w:r>
      <w:r w:rsidRPr="002D2929">
        <w:t>n Vistas</w:t>
      </w:r>
      <w:bookmarkEnd w:id="362"/>
    </w:p>
    <w:p w:rsidR="00D840A0" w:rsidRPr="006B20EC" w:rsidRDefault="00D840A0" w:rsidP="006B20EC">
      <w:pPr>
        <w:rPr>
          <w:rFonts w:ascii="Arial" w:hAnsi="Arial" w:cs="Arial"/>
          <w:sz w:val="24"/>
          <w:szCs w:val="24"/>
        </w:rPr>
      </w:pPr>
    </w:p>
    <w:p w:rsidR="006B20EC" w:rsidRDefault="00500BEA" w:rsidP="00724B06">
      <w:pPr>
        <w:jc w:val="both"/>
        <w:rPr>
          <w:rFonts w:ascii="Arial" w:hAnsi="Arial" w:cs="Arial"/>
          <w:sz w:val="24"/>
          <w:szCs w:val="24"/>
        </w:rPr>
      </w:pPr>
      <w:r>
        <w:rPr>
          <w:noProof/>
          <w:lang w:eastAsia="es-CO"/>
        </w:rPr>
        <w:drawing>
          <wp:anchor distT="0" distB="0" distL="114300" distR="114300" simplePos="0" relativeHeight="251669504" behindDoc="0" locked="0" layoutInCell="1" allowOverlap="1" wp14:anchorId="2EDC0E5A" wp14:editId="4B1F536F">
            <wp:simplePos x="0" y="0"/>
            <wp:positionH relativeFrom="margin">
              <wp:posOffset>3228975</wp:posOffset>
            </wp:positionH>
            <wp:positionV relativeFrom="paragraph">
              <wp:posOffset>426720</wp:posOffset>
            </wp:positionV>
            <wp:extent cx="1973580" cy="945515"/>
            <wp:effectExtent l="0" t="0" r="7620" b="698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73251" r="82057" b="14421"/>
                    <a:stretch/>
                  </pic:blipFill>
                  <pic:spPr bwMode="auto">
                    <a:xfrm>
                      <a:off x="0" y="0"/>
                      <a:ext cx="1973580" cy="945515"/>
                    </a:xfrm>
                    <a:prstGeom prst="rect">
                      <a:avLst/>
                    </a:prstGeom>
                    <a:ln>
                      <a:noFill/>
                    </a:ln>
                    <a:extLst>
                      <a:ext uri="{53640926-AAD7-44D8-BBD7-CCE9431645EC}">
                        <a14:shadowObscured xmlns:a14="http://schemas.microsoft.com/office/drawing/2010/main"/>
                      </a:ext>
                    </a:extLst>
                  </pic:spPr>
                </pic:pic>
              </a:graphicData>
            </a:graphic>
          </wp:anchor>
        </w:drawing>
      </w:r>
    </w:p>
    <w:p w:rsidR="00930AE4" w:rsidRDefault="00930AE4" w:rsidP="00BD01B5">
      <w:pPr>
        <w:pStyle w:val="Ttulo1"/>
      </w:pPr>
      <w:bookmarkStart w:id="363" w:name="_Toc27127996"/>
    </w:p>
    <w:p w:rsidR="006B20EC" w:rsidRDefault="006B20EC" w:rsidP="00BD01B5">
      <w:pPr>
        <w:pStyle w:val="Ttulo1"/>
      </w:pPr>
      <w:r>
        <w:t>DISEÑO DEL FRONT-END</w:t>
      </w:r>
      <w:bookmarkEnd w:id="363"/>
      <w:r>
        <w:t xml:space="preserve"> </w:t>
      </w:r>
    </w:p>
    <w:p w:rsidR="005F65C5" w:rsidRDefault="005F65C5" w:rsidP="00724B06">
      <w:pPr>
        <w:jc w:val="both"/>
        <w:rPr>
          <w:rFonts w:ascii="Arial" w:hAnsi="Arial" w:cs="Arial"/>
          <w:sz w:val="24"/>
          <w:szCs w:val="24"/>
        </w:rPr>
      </w:pPr>
      <w:r>
        <w:rPr>
          <w:rFonts w:ascii="Arial" w:hAnsi="Arial" w:cs="Arial"/>
          <w:sz w:val="24"/>
          <w:szCs w:val="24"/>
        </w:rPr>
        <w:t xml:space="preserve">El </w:t>
      </w:r>
      <w:r w:rsidR="006B20EC">
        <w:rPr>
          <w:rFonts w:ascii="Arial" w:hAnsi="Arial" w:cs="Arial"/>
          <w:sz w:val="24"/>
          <w:szCs w:val="24"/>
        </w:rPr>
        <w:t xml:space="preserve">sistema Bitácoras Censa </w:t>
      </w:r>
      <w:r>
        <w:rPr>
          <w:rFonts w:ascii="Arial" w:hAnsi="Arial" w:cs="Arial"/>
          <w:sz w:val="24"/>
          <w:szCs w:val="24"/>
        </w:rPr>
        <w:t>consiste en un diseño enriquecido con diferentes tecnologías que le permiten que sea visual</w:t>
      </w:r>
      <w:r w:rsidR="00A85233">
        <w:rPr>
          <w:rFonts w:ascii="Arial" w:hAnsi="Arial" w:cs="Arial"/>
          <w:sz w:val="24"/>
          <w:szCs w:val="24"/>
        </w:rPr>
        <w:t xml:space="preserve">mente muy poderoso y esencial para el usuario. </w:t>
      </w:r>
    </w:p>
    <w:p w:rsidR="00A85233" w:rsidRDefault="00A85233" w:rsidP="00724B06">
      <w:pPr>
        <w:jc w:val="both"/>
        <w:rPr>
          <w:rFonts w:ascii="Arial" w:hAnsi="Arial" w:cs="Arial"/>
          <w:sz w:val="24"/>
          <w:szCs w:val="24"/>
        </w:rPr>
      </w:pPr>
      <w:r>
        <w:rPr>
          <w:rFonts w:ascii="Arial" w:hAnsi="Arial" w:cs="Arial"/>
          <w:sz w:val="24"/>
          <w:szCs w:val="24"/>
        </w:rPr>
        <w:t>Las tecnologías utilizadas en el Front-</w:t>
      </w:r>
      <w:proofErr w:type="spellStart"/>
      <w:r>
        <w:rPr>
          <w:rFonts w:ascii="Arial" w:hAnsi="Arial" w:cs="Arial"/>
          <w:sz w:val="24"/>
          <w:szCs w:val="24"/>
        </w:rPr>
        <w:t>End</w:t>
      </w:r>
      <w:proofErr w:type="spellEnd"/>
      <w:r>
        <w:rPr>
          <w:rFonts w:ascii="Arial" w:hAnsi="Arial" w:cs="Arial"/>
          <w:sz w:val="24"/>
          <w:szCs w:val="24"/>
        </w:rPr>
        <w:t xml:space="preserve"> del sistema son las siguientes: </w:t>
      </w:r>
    </w:p>
    <w:p w:rsidR="00A85233" w:rsidRDefault="00A85233" w:rsidP="00724B06">
      <w:pPr>
        <w:jc w:val="both"/>
        <w:rPr>
          <w:rFonts w:ascii="Arial" w:hAnsi="Arial" w:cs="Arial"/>
          <w:sz w:val="24"/>
          <w:szCs w:val="24"/>
        </w:rPr>
      </w:pPr>
    </w:p>
    <w:p w:rsidR="00A85233" w:rsidRDefault="00A85233" w:rsidP="00BD01B5">
      <w:pPr>
        <w:pStyle w:val="Ttulo2"/>
      </w:pPr>
      <w:bookmarkStart w:id="364" w:name="_Toc27127997"/>
      <w:r w:rsidRPr="00A85233">
        <w:t>HTML5</w:t>
      </w:r>
      <w:bookmarkEnd w:id="364"/>
      <w:r w:rsidRPr="00A85233">
        <w:t xml:space="preserve"> </w:t>
      </w:r>
    </w:p>
    <w:p w:rsidR="009D7A49" w:rsidRDefault="00A85233" w:rsidP="00724B06">
      <w:pPr>
        <w:pStyle w:val="Sinespaciado"/>
        <w:jc w:val="both"/>
        <w:rPr>
          <w:rFonts w:ascii="Arial" w:hAnsi="Arial" w:cs="Arial"/>
          <w:sz w:val="24"/>
          <w:szCs w:val="24"/>
        </w:rPr>
      </w:pPr>
      <w:r w:rsidRPr="000A45A8">
        <w:rPr>
          <w:rFonts w:ascii="Arial" w:hAnsi="Arial" w:cs="Arial"/>
          <w:sz w:val="24"/>
          <w:szCs w:val="24"/>
        </w:rPr>
        <w:t>HTML5 es un lenguaje de marcas empleado para estru</w:t>
      </w:r>
      <w:r w:rsidR="000A45A8" w:rsidRPr="000A45A8">
        <w:rPr>
          <w:rFonts w:ascii="Arial" w:hAnsi="Arial" w:cs="Arial"/>
          <w:sz w:val="24"/>
          <w:szCs w:val="24"/>
        </w:rPr>
        <w:t xml:space="preserve">cturar y presentar contenido </w:t>
      </w:r>
      <w:r w:rsidRPr="000A45A8">
        <w:rPr>
          <w:rFonts w:ascii="Arial" w:hAnsi="Arial" w:cs="Arial"/>
          <w:sz w:val="24"/>
          <w:szCs w:val="24"/>
        </w:rPr>
        <w:t>En</w:t>
      </w:r>
      <w:r w:rsidR="000A45A8" w:rsidRPr="000A45A8">
        <w:rPr>
          <w:rFonts w:ascii="Arial" w:hAnsi="Arial" w:cs="Arial"/>
          <w:sz w:val="24"/>
          <w:szCs w:val="24"/>
        </w:rPr>
        <w:t xml:space="preserve"> </w:t>
      </w:r>
      <w:r w:rsidRPr="000A45A8">
        <w:rPr>
          <w:rFonts w:ascii="Arial" w:hAnsi="Arial" w:cs="Arial"/>
          <w:sz w:val="24"/>
          <w:szCs w:val="24"/>
        </w:rPr>
        <w:t>la WWW.</w:t>
      </w:r>
      <w:r w:rsidRPr="000A45A8">
        <w:rPr>
          <w:rFonts w:ascii="Arial" w:hAnsi="Arial" w:cs="Arial"/>
          <w:sz w:val="24"/>
          <w:szCs w:val="24"/>
        </w:rPr>
        <w:br/>
      </w:r>
      <w:r w:rsidRPr="000A45A8">
        <w:rPr>
          <w:rFonts w:ascii="Arial" w:hAnsi="Arial" w:cs="Arial"/>
          <w:sz w:val="24"/>
          <w:szCs w:val="24"/>
        </w:rPr>
        <w:br/>
        <w:t xml:space="preserve">Como su nombre lo indica es la quinta revisión del estándar HTML y permite soportar lo último en multimedia. De hecho HTML5 agrega elementos como video, audio y </w:t>
      </w:r>
      <w:proofErr w:type="spellStart"/>
      <w:r w:rsidRPr="000A45A8">
        <w:rPr>
          <w:rFonts w:ascii="Arial" w:hAnsi="Arial" w:cs="Arial"/>
          <w:sz w:val="24"/>
          <w:szCs w:val="24"/>
        </w:rPr>
        <w:t>canvas</w:t>
      </w:r>
      <w:proofErr w:type="spellEnd"/>
      <w:r w:rsidRPr="000A45A8">
        <w:rPr>
          <w:rFonts w:ascii="Arial" w:hAnsi="Arial" w:cs="Arial"/>
          <w:sz w:val="24"/>
          <w:szCs w:val="24"/>
        </w:rPr>
        <w:t>, como así también integración para gráficos vectoriales (SVG) y  MathML para fórmulas matemáticas.</w:t>
      </w:r>
      <w:r w:rsidRPr="000A45A8">
        <w:rPr>
          <w:rFonts w:ascii="Arial" w:hAnsi="Arial" w:cs="Arial"/>
          <w:sz w:val="24"/>
          <w:szCs w:val="24"/>
        </w:rPr>
        <w:br/>
      </w:r>
      <w:r w:rsidRPr="000A45A8">
        <w:rPr>
          <w:rFonts w:ascii="Arial" w:hAnsi="Arial" w:cs="Arial"/>
          <w:sz w:val="24"/>
          <w:szCs w:val="24"/>
        </w:rPr>
        <w:br/>
        <w:t>Estas características permiten incluir y controlar contenido multimedia e</w:t>
      </w:r>
      <w:r w:rsidR="000A45A8">
        <w:rPr>
          <w:rFonts w:ascii="Arial" w:hAnsi="Arial" w:cs="Arial"/>
          <w:sz w:val="24"/>
          <w:szCs w:val="24"/>
        </w:rPr>
        <w:t xml:space="preserve">n la web sin tener que recurrir </w:t>
      </w:r>
      <w:r w:rsidRPr="000A45A8">
        <w:rPr>
          <w:rFonts w:ascii="Arial" w:hAnsi="Arial" w:cs="Arial"/>
          <w:sz w:val="24"/>
          <w:szCs w:val="24"/>
        </w:rPr>
        <w:t>a </w:t>
      </w:r>
      <w:proofErr w:type="spellStart"/>
      <w:r w:rsidR="000A45A8">
        <w:rPr>
          <w:rFonts w:ascii="Arial" w:hAnsi="Arial" w:cs="Arial"/>
          <w:sz w:val="24"/>
          <w:szCs w:val="24"/>
        </w:rPr>
        <w:t>plugins</w:t>
      </w:r>
      <w:proofErr w:type="spellEnd"/>
      <w:r w:rsidRPr="000A45A8">
        <w:rPr>
          <w:rFonts w:ascii="Arial" w:hAnsi="Arial" w:cs="Arial"/>
          <w:sz w:val="24"/>
          <w:szCs w:val="24"/>
        </w:rPr>
        <w:t> ni </w:t>
      </w:r>
      <w:proofErr w:type="spellStart"/>
      <w:r w:rsidR="000A45A8">
        <w:rPr>
          <w:rFonts w:ascii="Arial" w:hAnsi="Arial" w:cs="Arial"/>
          <w:sz w:val="24"/>
          <w:szCs w:val="24"/>
        </w:rPr>
        <w:t>APls</w:t>
      </w:r>
      <w:proofErr w:type="spellEnd"/>
      <w:r w:rsidR="000A45A8">
        <w:rPr>
          <w:rFonts w:ascii="Arial" w:hAnsi="Arial" w:cs="Arial"/>
          <w:sz w:val="24"/>
          <w:szCs w:val="24"/>
        </w:rPr>
        <w:t xml:space="preserve"> </w:t>
      </w:r>
      <w:r w:rsidRPr="000A45A8">
        <w:rPr>
          <w:rFonts w:ascii="Arial" w:hAnsi="Arial" w:cs="Arial"/>
          <w:sz w:val="24"/>
          <w:szCs w:val="24"/>
        </w:rPr>
        <w:t>propietarias.</w:t>
      </w:r>
      <w:r w:rsidRPr="000A45A8">
        <w:rPr>
          <w:rFonts w:ascii="Arial" w:hAnsi="Arial" w:cs="Arial"/>
          <w:sz w:val="24"/>
          <w:szCs w:val="24"/>
        </w:rPr>
        <w:br/>
      </w:r>
      <w:r w:rsidRPr="000A45A8">
        <w:rPr>
          <w:rFonts w:ascii="Arial" w:hAnsi="Arial" w:cs="Arial"/>
          <w:sz w:val="24"/>
          <w:szCs w:val="24"/>
        </w:rPr>
        <w:br/>
        <w:t xml:space="preserve">También se incluyen nuevos elementos (como </w:t>
      </w:r>
      <w:proofErr w:type="spellStart"/>
      <w:r w:rsidRPr="000A45A8">
        <w:rPr>
          <w:rFonts w:ascii="Arial" w:hAnsi="Arial" w:cs="Arial"/>
          <w:sz w:val="24"/>
          <w:szCs w:val="24"/>
        </w:rPr>
        <w:t>section</w:t>
      </w:r>
      <w:proofErr w:type="spellEnd"/>
      <w:r w:rsidRPr="000A45A8">
        <w:rPr>
          <w:rFonts w:ascii="Arial" w:hAnsi="Arial" w:cs="Arial"/>
          <w:sz w:val="24"/>
          <w:szCs w:val="24"/>
        </w:rPr>
        <w:t xml:space="preserve">, </w:t>
      </w:r>
      <w:proofErr w:type="spellStart"/>
      <w:r w:rsidRPr="000A45A8">
        <w:rPr>
          <w:rFonts w:ascii="Arial" w:hAnsi="Arial" w:cs="Arial"/>
          <w:sz w:val="24"/>
          <w:szCs w:val="24"/>
        </w:rPr>
        <w:t>article</w:t>
      </w:r>
      <w:proofErr w:type="spellEnd"/>
      <w:r w:rsidRPr="000A45A8">
        <w:rPr>
          <w:rFonts w:ascii="Arial" w:hAnsi="Arial" w:cs="Arial"/>
          <w:sz w:val="24"/>
          <w:szCs w:val="24"/>
        </w:rPr>
        <w:t xml:space="preserve">, </w:t>
      </w:r>
      <w:proofErr w:type="spellStart"/>
      <w:r w:rsidRPr="000A45A8">
        <w:rPr>
          <w:rFonts w:ascii="Arial" w:hAnsi="Arial" w:cs="Arial"/>
          <w:sz w:val="24"/>
          <w:szCs w:val="24"/>
        </w:rPr>
        <w:t>header</w:t>
      </w:r>
      <w:proofErr w:type="spellEnd"/>
      <w:r w:rsidRPr="000A45A8">
        <w:rPr>
          <w:rFonts w:ascii="Arial" w:hAnsi="Arial" w:cs="Arial"/>
          <w:sz w:val="24"/>
          <w:szCs w:val="24"/>
        </w:rPr>
        <w:t xml:space="preserve"> y </w:t>
      </w:r>
      <w:proofErr w:type="spellStart"/>
      <w:r w:rsidRPr="000A45A8">
        <w:rPr>
          <w:rFonts w:ascii="Arial" w:hAnsi="Arial" w:cs="Arial"/>
          <w:sz w:val="24"/>
          <w:szCs w:val="24"/>
        </w:rPr>
        <w:t>nav</w:t>
      </w:r>
      <w:proofErr w:type="spellEnd"/>
      <w:r w:rsidRPr="000A45A8">
        <w:rPr>
          <w:rFonts w:ascii="Arial" w:hAnsi="Arial" w:cs="Arial"/>
          <w:sz w:val="24"/>
          <w:szCs w:val="24"/>
        </w:rPr>
        <w:t>) y atributos, y se han eliminado otros para enriquecer la semántica del contenido de documentos.</w:t>
      </w:r>
      <w:r w:rsidRPr="000A45A8">
        <w:rPr>
          <w:rFonts w:ascii="Arial" w:hAnsi="Arial" w:cs="Arial"/>
          <w:sz w:val="24"/>
          <w:szCs w:val="24"/>
        </w:rPr>
        <w:br/>
      </w:r>
      <w:r w:rsidRPr="000A45A8">
        <w:rPr>
          <w:rFonts w:ascii="Arial" w:hAnsi="Arial" w:cs="Arial"/>
          <w:sz w:val="24"/>
          <w:szCs w:val="24"/>
        </w:rPr>
        <w:br/>
        <w:t>HTML5</w:t>
      </w:r>
      <w:r w:rsidR="000A45A8">
        <w:rPr>
          <w:rFonts w:ascii="Arial" w:hAnsi="Arial" w:cs="Arial"/>
          <w:sz w:val="24"/>
          <w:szCs w:val="24"/>
        </w:rPr>
        <w:t xml:space="preserve">, </w:t>
      </w:r>
      <w:r w:rsidRPr="000A45A8">
        <w:rPr>
          <w:rFonts w:ascii="Arial" w:hAnsi="Arial" w:cs="Arial"/>
          <w:sz w:val="24"/>
          <w:szCs w:val="24"/>
        </w:rPr>
        <w:t>es un candidato potencial para ser usado en aplicaciones multiplataforma móviles, incluso muchas de las características de este lenguaje fueron pensadas para ser ejecutadas en dispositivos de bajo consumo como tabletas y teléfonos inteligentes.</w:t>
      </w:r>
    </w:p>
    <w:p w:rsidR="00724B06" w:rsidRDefault="00724B06" w:rsidP="00724B06">
      <w:pPr>
        <w:pStyle w:val="Sinespaciado"/>
        <w:jc w:val="both"/>
        <w:rPr>
          <w:rFonts w:ascii="Arial" w:hAnsi="Arial" w:cs="Arial"/>
          <w:sz w:val="24"/>
          <w:szCs w:val="24"/>
        </w:rPr>
      </w:pPr>
    </w:p>
    <w:p w:rsidR="009D7A49" w:rsidRDefault="009D7A49" w:rsidP="00724B06">
      <w:pPr>
        <w:pStyle w:val="Sinespaciado"/>
        <w:jc w:val="both"/>
        <w:rPr>
          <w:rFonts w:ascii="Arial" w:hAnsi="Arial" w:cs="Arial"/>
          <w:b/>
          <w:sz w:val="24"/>
          <w:szCs w:val="24"/>
        </w:rPr>
      </w:pPr>
      <w:r>
        <w:rPr>
          <w:rFonts w:ascii="Arial" w:hAnsi="Arial" w:cs="Arial"/>
          <w:b/>
          <w:sz w:val="24"/>
          <w:szCs w:val="24"/>
        </w:rPr>
        <w:tab/>
      </w:r>
    </w:p>
    <w:p w:rsidR="009D7A49" w:rsidRDefault="002C790F" w:rsidP="00BD01B5">
      <w:pPr>
        <w:pStyle w:val="Ttulo2"/>
      </w:pPr>
      <w:bookmarkStart w:id="365" w:name="_Toc27127998"/>
      <w:r>
        <w:t>CSS3</w:t>
      </w:r>
      <w:bookmarkEnd w:id="365"/>
      <w:r>
        <w:t xml:space="preserve"> </w:t>
      </w:r>
    </w:p>
    <w:p w:rsidR="002C790F" w:rsidRDefault="002C790F" w:rsidP="00724B06">
      <w:pPr>
        <w:pStyle w:val="Sinespaciado"/>
        <w:jc w:val="both"/>
        <w:rPr>
          <w:rFonts w:ascii="Arial" w:hAnsi="Arial" w:cs="Arial"/>
          <w:b/>
          <w:sz w:val="24"/>
          <w:szCs w:val="24"/>
        </w:rPr>
      </w:pPr>
    </w:p>
    <w:p w:rsidR="002C790F" w:rsidRPr="00724B06" w:rsidRDefault="002C790F" w:rsidP="00724B06">
      <w:pPr>
        <w:jc w:val="both"/>
        <w:rPr>
          <w:rFonts w:ascii="Arial" w:hAnsi="Arial" w:cs="Arial"/>
          <w:sz w:val="24"/>
          <w:szCs w:val="24"/>
        </w:rPr>
      </w:pPr>
      <w:r w:rsidRPr="00724B06">
        <w:rPr>
          <w:rFonts w:ascii="Arial" w:hAnsi="Arial" w:cs="Arial"/>
          <w:sz w:val="24"/>
          <w:szCs w:val="24"/>
        </w:rPr>
        <w:t>Mientras que HTML nos permite definir la estructura una página web, las hojas de estilo en cascada (</w:t>
      </w:r>
      <w:proofErr w:type="spellStart"/>
      <w:r w:rsidRPr="00724B06">
        <w:rPr>
          <w:rFonts w:ascii="Arial" w:hAnsi="Arial" w:cs="Arial"/>
          <w:sz w:val="24"/>
          <w:szCs w:val="24"/>
        </w:rPr>
        <w:t>Cascading</w:t>
      </w:r>
      <w:proofErr w:type="spellEnd"/>
      <w:r w:rsidRPr="00724B06">
        <w:rPr>
          <w:rFonts w:ascii="Arial" w:hAnsi="Arial" w:cs="Arial"/>
          <w:sz w:val="24"/>
          <w:szCs w:val="24"/>
        </w:rPr>
        <w:t xml:space="preserve"> Style </w:t>
      </w:r>
      <w:proofErr w:type="spellStart"/>
      <w:r w:rsidRPr="00724B06">
        <w:rPr>
          <w:rFonts w:ascii="Arial" w:hAnsi="Arial" w:cs="Arial"/>
          <w:sz w:val="24"/>
          <w:szCs w:val="24"/>
        </w:rPr>
        <w:t>Sheets</w:t>
      </w:r>
      <w:proofErr w:type="spellEnd"/>
      <w:r w:rsidRPr="00724B06">
        <w:rPr>
          <w:rFonts w:ascii="Arial" w:hAnsi="Arial" w:cs="Arial"/>
          <w:sz w:val="24"/>
          <w:szCs w:val="24"/>
        </w:rPr>
        <w:t xml:space="preserve"> o CSS) son las que nos ofrecen la posibilidad de definir las reglas y estilos de representación en diferentes </w:t>
      </w:r>
      <w:r w:rsidRPr="00724B06">
        <w:rPr>
          <w:rFonts w:ascii="Arial" w:hAnsi="Arial" w:cs="Arial"/>
          <w:sz w:val="24"/>
          <w:szCs w:val="24"/>
        </w:rPr>
        <w:lastRenderedPageBreak/>
        <w:t>dispositivos, ya sean pantallas de equipos de escritorio, portátiles, móviles, impresoras u otros dispositivos capaces de mostrar contenidos web.</w:t>
      </w:r>
    </w:p>
    <w:p w:rsidR="002C790F" w:rsidRPr="00724B06" w:rsidRDefault="002C790F" w:rsidP="00724B06">
      <w:pPr>
        <w:jc w:val="both"/>
        <w:rPr>
          <w:rFonts w:ascii="Arial" w:hAnsi="Arial" w:cs="Arial"/>
          <w:sz w:val="24"/>
          <w:szCs w:val="24"/>
        </w:rPr>
      </w:pPr>
      <w:r w:rsidRPr="00724B06">
        <w:rPr>
          <w:rFonts w:ascii="Arial" w:hAnsi="Arial" w:cs="Arial"/>
          <w:sz w:val="24"/>
          <w:szCs w:val="24"/>
        </w:rPr>
        <w:t>Las hojas de estilo nos permiten definir de manera eficiente la representación de nuestras páginas y es uno de los conocimientos fundamentales que todo diseñador web debe manejar a la perfección para realizar su trabajo.</w:t>
      </w:r>
    </w:p>
    <w:p w:rsidR="002C790F" w:rsidRPr="00724B06" w:rsidRDefault="002C790F" w:rsidP="00724B06">
      <w:pPr>
        <w:jc w:val="both"/>
        <w:rPr>
          <w:rFonts w:ascii="Arial" w:hAnsi="Arial" w:cs="Arial"/>
          <w:sz w:val="24"/>
          <w:szCs w:val="24"/>
        </w:rPr>
      </w:pPr>
      <w:r w:rsidRPr="00724B06">
        <w:rPr>
          <w:rFonts w:ascii="Arial" w:hAnsi="Arial" w:cs="Arial"/>
          <w:sz w:val="24"/>
          <w:szCs w:val="24"/>
        </w:rPr>
        <w:t>La primera versión de CSS fue publicada a fines del año 1996 y fue logrando popularidad y aceptación hasta llegar a la versión 2.1, estándar actual que ofrece gran compatibilidad con la mayoría de los navegadores del mercado.</w:t>
      </w:r>
    </w:p>
    <w:p w:rsidR="002C790F" w:rsidRDefault="002C790F" w:rsidP="00724B06">
      <w:pPr>
        <w:jc w:val="both"/>
        <w:rPr>
          <w:rFonts w:ascii="Arial" w:hAnsi="Arial" w:cs="Arial"/>
          <w:sz w:val="24"/>
          <w:szCs w:val="24"/>
        </w:rPr>
      </w:pPr>
      <w:r w:rsidRPr="00724B06">
        <w:rPr>
          <w:rFonts w:ascii="Arial" w:hAnsi="Arial" w:cs="Arial"/>
          <w:sz w:val="24"/>
          <w:szCs w:val="24"/>
        </w:rPr>
        <w:t xml:space="preserve">A partir del año 2005 se comenzó a definir el sucesor de esta versión, al cual se lo conoce como CSS3 o </w:t>
      </w:r>
      <w:proofErr w:type="spellStart"/>
      <w:r w:rsidRPr="00724B06">
        <w:rPr>
          <w:rFonts w:ascii="Arial" w:hAnsi="Arial" w:cs="Arial"/>
          <w:sz w:val="24"/>
          <w:szCs w:val="24"/>
        </w:rPr>
        <w:t>Cascading</w:t>
      </w:r>
      <w:proofErr w:type="spellEnd"/>
      <w:r w:rsidRPr="00724B06">
        <w:rPr>
          <w:rFonts w:ascii="Arial" w:hAnsi="Arial" w:cs="Arial"/>
          <w:sz w:val="24"/>
          <w:szCs w:val="24"/>
        </w:rPr>
        <w:t xml:space="preserve"> Style </w:t>
      </w:r>
      <w:proofErr w:type="spellStart"/>
      <w:r w:rsidRPr="00724B06">
        <w:rPr>
          <w:rFonts w:ascii="Arial" w:hAnsi="Arial" w:cs="Arial"/>
          <w:sz w:val="24"/>
          <w:szCs w:val="24"/>
        </w:rPr>
        <w:t>Sheets</w:t>
      </w:r>
      <w:proofErr w:type="spellEnd"/>
      <w:r w:rsidRPr="00724B06">
        <w:rPr>
          <w:rFonts w:ascii="Arial" w:hAnsi="Arial" w:cs="Arial"/>
          <w:sz w:val="24"/>
          <w:szCs w:val="24"/>
        </w:rPr>
        <w:t xml:space="preserve"> </w:t>
      </w:r>
      <w:proofErr w:type="spellStart"/>
      <w:r w:rsidRPr="00724B06">
        <w:rPr>
          <w:rFonts w:ascii="Arial" w:hAnsi="Arial" w:cs="Arial"/>
          <w:sz w:val="24"/>
          <w:szCs w:val="24"/>
        </w:rPr>
        <w:t>Level</w:t>
      </w:r>
      <w:proofErr w:type="spellEnd"/>
      <w:r w:rsidRPr="00724B06">
        <w:rPr>
          <w:rFonts w:ascii="Arial" w:hAnsi="Arial" w:cs="Arial"/>
          <w:sz w:val="24"/>
          <w:szCs w:val="24"/>
        </w:rPr>
        <w:t xml:space="preserve"> 3. Actualmente en definición, esta versión nos ofrece una gran variedad de opciones muy importantes para las necesidades del diseño web actual. Desde opciones de sombreado y redondeado, hasta funciones avanzadas de movimiento y transformación, CSS3 es el estándar que dominará la web por los siguientes años.</w:t>
      </w:r>
    </w:p>
    <w:p w:rsidR="00724B06" w:rsidRPr="00724B06" w:rsidRDefault="00724B06" w:rsidP="00724B06">
      <w:pPr>
        <w:jc w:val="both"/>
        <w:rPr>
          <w:rFonts w:ascii="Arial" w:hAnsi="Arial" w:cs="Arial"/>
          <w:sz w:val="24"/>
          <w:szCs w:val="24"/>
        </w:rPr>
      </w:pPr>
    </w:p>
    <w:p w:rsidR="002C790F" w:rsidRDefault="009504F0" w:rsidP="00BD01B5">
      <w:pPr>
        <w:pStyle w:val="Ttulo2"/>
      </w:pPr>
      <w:bookmarkStart w:id="366" w:name="_Toc27127999"/>
      <w:r>
        <w:t>BOOTSTRAP</w:t>
      </w:r>
      <w:bookmarkEnd w:id="366"/>
    </w:p>
    <w:p w:rsidR="002C790F" w:rsidRDefault="002C790F" w:rsidP="009D7A49">
      <w:pPr>
        <w:pStyle w:val="Sinespaciado"/>
        <w:jc w:val="both"/>
        <w:rPr>
          <w:rFonts w:ascii="Arial" w:hAnsi="Arial" w:cs="Arial"/>
          <w:b/>
          <w:sz w:val="24"/>
          <w:szCs w:val="24"/>
        </w:rPr>
      </w:pPr>
    </w:p>
    <w:p w:rsidR="00D658BE" w:rsidRDefault="009504F0" w:rsidP="009D7A49">
      <w:pPr>
        <w:pStyle w:val="Sinespaciado"/>
        <w:jc w:val="both"/>
        <w:rPr>
          <w:rFonts w:ascii="Arial" w:hAnsi="Arial" w:cs="Arial"/>
          <w:color w:val="222222"/>
          <w:sz w:val="21"/>
          <w:szCs w:val="21"/>
          <w:shd w:val="clear" w:color="auto" w:fill="FFFFFF"/>
        </w:rPr>
      </w:pPr>
      <w:proofErr w:type="spellStart"/>
      <w:r>
        <w:rPr>
          <w:rFonts w:ascii="Arial" w:hAnsi="Arial" w:cs="Arial"/>
          <w:b/>
          <w:bCs/>
          <w:color w:val="222222"/>
          <w:sz w:val="21"/>
          <w:szCs w:val="21"/>
          <w:shd w:val="clear" w:color="auto" w:fill="FFFFFF"/>
        </w:rPr>
        <w:t>Bootstrap</w:t>
      </w:r>
      <w:proofErr w:type="spellEnd"/>
      <w:r>
        <w:rPr>
          <w:rFonts w:ascii="Arial" w:hAnsi="Arial" w:cs="Arial"/>
          <w:color w:val="222222"/>
          <w:sz w:val="21"/>
          <w:szCs w:val="21"/>
          <w:shd w:val="clear" w:color="auto" w:fill="FFFFFF"/>
        </w:rPr>
        <w:t> es una biblioteca multiplataforma o conjunto de herramientas de</w:t>
      </w:r>
      <w:r w:rsidR="008A0FF0">
        <w:rPr>
          <w:rFonts w:ascii="Arial" w:hAnsi="Arial" w:cs="Arial"/>
          <w:color w:val="222222"/>
          <w:sz w:val="21"/>
          <w:szCs w:val="21"/>
          <w:shd w:val="clear" w:color="auto" w:fill="FFFFFF"/>
        </w:rPr>
        <w:t xml:space="preserve"> código abierto</w:t>
      </w:r>
      <w:r>
        <w:rPr>
          <w:rFonts w:ascii="Arial" w:hAnsi="Arial" w:cs="Arial"/>
          <w:color w:val="222222"/>
          <w:sz w:val="21"/>
          <w:szCs w:val="21"/>
          <w:shd w:val="clear" w:color="auto" w:fill="FFFFFF"/>
        </w:rPr>
        <w:t> para diseño de sitios y aplicaciones web. Contiene plantillas de diseño con tipografía, formularios, botones, cuadros, menús de navegación y otros elementos de diseño basado en </w:t>
      </w:r>
      <w:r w:rsidR="00EF056F">
        <w:rPr>
          <w:rFonts w:ascii="Arial" w:hAnsi="Arial" w:cs="Arial"/>
          <w:color w:val="222222"/>
          <w:sz w:val="21"/>
          <w:szCs w:val="21"/>
          <w:shd w:val="clear" w:color="auto" w:fill="FFFFFF"/>
        </w:rPr>
        <w:t>HTML</w:t>
      </w:r>
      <w:r>
        <w:rPr>
          <w:rFonts w:ascii="Arial" w:hAnsi="Arial" w:cs="Arial"/>
          <w:color w:val="222222"/>
          <w:sz w:val="21"/>
          <w:szCs w:val="21"/>
          <w:shd w:val="clear" w:color="auto" w:fill="FFFFFF"/>
        </w:rPr>
        <w:t> y </w:t>
      </w:r>
      <w:r w:rsidR="00EF056F">
        <w:t>CSS</w:t>
      </w:r>
      <w:r>
        <w:rPr>
          <w:rFonts w:ascii="Arial" w:hAnsi="Arial" w:cs="Arial"/>
          <w:color w:val="222222"/>
          <w:sz w:val="21"/>
          <w:szCs w:val="21"/>
          <w:shd w:val="clear" w:color="auto" w:fill="FFFFFF"/>
        </w:rPr>
        <w:t>, así como extensiones de </w:t>
      </w:r>
      <w:r w:rsidR="00EF056F">
        <w:rPr>
          <w:rFonts w:ascii="Arial" w:hAnsi="Arial" w:cs="Arial"/>
          <w:color w:val="222222"/>
          <w:sz w:val="21"/>
          <w:szCs w:val="21"/>
          <w:shd w:val="clear" w:color="auto" w:fill="FFFFFF"/>
        </w:rPr>
        <w:t>JavaScript</w:t>
      </w:r>
      <w:hyperlink r:id="rId44" w:tooltip="JavaScript" w:history="1"/>
      <w:r>
        <w:rPr>
          <w:rFonts w:ascii="Arial" w:hAnsi="Arial" w:cs="Arial"/>
          <w:color w:val="222222"/>
          <w:sz w:val="21"/>
          <w:szCs w:val="21"/>
          <w:shd w:val="clear" w:color="auto" w:fill="FFFFFF"/>
        </w:rPr>
        <w:t xml:space="preserve"> adicionales. A diferencia de muchos </w:t>
      </w:r>
      <w:proofErr w:type="spellStart"/>
      <w:r>
        <w:rPr>
          <w:rFonts w:ascii="Arial" w:hAnsi="Arial" w:cs="Arial"/>
          <w:color w:val="222222"/>
          <w:sz w:val="21"/>
          <w:szCs w:val="21"/>
          <w:shd w:val="clear" w:color="auto" w:fill="FFFFFF"/>
        </w:rPr>
        <w:t>frameworks</w:t>
      </w:r>
      <w:proofErr w:type="spellEnd"/>
      <w:r>
        <w:rPr>
          <w:rFonts w:ascii="Arial" w:hAnsi="Arial" w:cs="Arial"/>
          <w:color w:val="222222"/>
          <w:sz w:val="21"/>
          <w:szCs w:val="21"/>
          <w:shd w:val="clear" w:color="auto" w:fill="FFFFFF"/>
        </w:rPr>
        <w:t xml:space="preserve"> web, solo se ocupa del desarrollo </w:t>
      </w:r>
      <w:proofErr w:type="spellStart"/>
      <w:r w:rsidR="00EF056F">
        <w:rPr>
          <w:rFonts w:ascii="Arial" w:hAnsi="Arial" w:cs="Arial"/>
          <w:color w:val="222222"/>
          <w:sz w:val="21"/>
          <w:szCs w:val="21"/>
          <w:shd w:val="clear" w:color="auto" w:fill="FFFFFF"/>
        </w:rPr>
        <w:t>front-end</w:t>
      </w:r>
      <w:proofErr w:type="spellEnd"/>
      <w:r w:rsidR="005D69D4">
        <w:fldChar w:fldCharType="begin"/>
      </w:r>
      <w:r w:rsidR="005D69D4">
        <w:instrText xml:space="preserve"> HYPERLINK "https://en.wikipedia.org/wiki/Front-end_web_development" \o "en:Front-end web development" </w:instrText>
      </w:r>
      <w:r w:rsidR="005D69D4">
        <w:fldChar w:fldCharType="separate"/>
      </w:r>
      <w:r w:rsidR="005D69D4">
        <w:fldChar w:fldCharType="end"/>
      </w:r>
    </w:p>
    <w:p w:rsidR="009504F0" w:rsidRDefault="009504F0" w:rsidP="009D7A49">
      <w:pPr>
        <w:pStyle w:val="Sinespaciado"/>
        <w:jc w:val="both"/>
        <w:rPr>
          <w:rFonts w:ascii="Arial" w:hAnsi="Arial" w:cs="Arial"/>
          <w:color w:val="222222"/>
          <w:sz w:val="21"/>
          <w:szCs w:val="21"/>
          <w:shd w:val="clear" w:color="auto" w:fill="FFFFFF"/>
        </w:rPr>
      </w:pPr>
    </w:p>
    <w:p w:rsidR="009504F0" w:rsidRDefault="009504F0" w:rsidP="009D7A49">
      <w:pPr>
        <w:pStyle w:val="Sinespaciado"/>
        <w:jc w:val="both"/>
        <w:rPr>
          <w:rFonts w:ascii="Arial" w:eastAsia="Times New Roman" w:hAnsi="Arial" w:cs="Arial"/>
          <w:sz w:val="24"/>
          <w:szCs w:val="24"/>
          <w:lang w:eastAsia="es-CO"/>
        </w:rPr>
      </w:pPr>
    </w:p>
    <w:p w:rsidR="00724B06" w:rsidRPr="00724B06" w:rsidRDefault="00724B06" w:rsidP="009D7A49">
      <w:pPr>
        <w:pStyle w:val="Sinespaciado"/>
        <w:jc w:val="both"/>
        <w:rPr>
          <w:rFonts w:ascii="Arial" w:hAnsi="Arial" w:cs="Arial"/>
          <w:b/>
          <w:sz w:val="24"/>
          <w:szCs w:val="24"/>
        </w:rPr>
      </w:pPr>
    </w:p>
    <w:p w:rsidR="00724B06" w:rsidRPr="00724B06" w:rsidRDefault="00724B06" w:rsidP="009D7A49">
      <w:pPr>
        <w:pStyle w:val="Sinespaciado"/>
        <w:jc w:val="both"/>
        <w:rPr>
          <w:rFonts w:ascii="Arial" w:hAnsi="Arial" w:cs="Arial"/>
          <w:b/>
          <w:sz w:val="24"/>
          <w:szCs w:val="24"/>
        </w:rPr>
      </w:pPr>
    </w:p>
    <w:p w:rsidR="00CB3CB4" w:rsidRPr="00724B06" w:rsidRDefault="009D7A49" w:rsidP="00BD01B5">
      <w:pPr>
        <w:pStyle w:val="Ttulo2"/>
      </w:pPr>
      <w:bookmarkStart w:id="367" w:name="_Toc27128001"/>
      <w:r w:rsidRPr="00724B06">
        <w:t>JAVASCRIPT</w:t>
      </w:r>
      <w:bookmarkEnd w:id="367"/>
    </w:p>
    <w:p w:rsidR="009D7A49" w:rsidRPr="00724B06" w:rsidRDefault="009D7A49" w:rsidP="009D7A49">
      <w:pPr>
        <w:pStyle w:val="Sinespaciado"/>
        <w:jc w:val="both"/>
        <w:rPr>
          <w:rFonts w:ascii="Arial" w:hAnsi="Arial" w:cs="Arial"/>
          <w:b/>
          <w:sz w:val="24"/>
          <w:szCs w:val="24"/>
        </w:rPr>
      </w:pPr>
    </w:p>
    <w:p w:rsidR="009D7A49" w:rsidRPr="009D7A49" w:rsidRDefault="009D7A49" w:rsidP="00724B06">
      <w:pPr>
        <w:shd w:val="clear" w:color="auto" w:fill="FDFDFD"/>
        <w:spacing w:after="300" w:line="330" w:lineRule="atLeast"/>
        <w:jc w:val="both"/>
        <w:textAlignment w:val="baseline"/>
        <w:rPr>
          <w:rFonts w:ascii="Arial" w:eastAsia="Times New Roman" w:hAnsi="Arial" w:cs="Arial"/>
          <w:sz w:val="24"/>
          <w:szCs w:val="24"/>
          <w:lang w:eastAsia="es-CO"/>
        </w:rPr>
      </w:pPr>
      <w:r w:rsidRPr="00724B06">
        <w:rPr>
          <w:rFonts w:ascii="Arial" w:eastAsia="Times New Roman" w:hAnsi="Arial" w:cs="Arial"/>
          <w:sz w:val="24"/>
          <w:szCs w:val="24"/>
          <w:lang w:eastAsia="es-CO"/>
        </w:rPr>
        <w:t>E</w:t>
      </w:r>
      <w:r w:rsidRPr="009D7A49">
        <w:rPr>
          <w:rFonts w:ascii="Arial" w:eastAsia="Times New Roman" w:hAnsi="Arial" w:cs="Arial"/>
          <w:sz w:val="24"/>
          <w:szCs w:val="24"/>
          <w:lang w:eastAsia="es-CO"/>
        </w:rPr>
        <w:t>s un lenguaje de programación que se puede utilizar para construir sitios Web y para hacerlos más interactivos.</w:t>
      </w:r>
    </w:p>
    <w:p w:rsidR="009D7A49" w:rsidRPr="009D7A49" w:rsidRDefault="009D7A49" w:rsidP="00724B06">
      <w:pPr>
        <w:shd w:val="clear" w:color="auto" w:fill="FDFDFD"/>
        <w:spacing w:after="300" w:line="330" w:lineRule="atLeast"/>
        <w:jc w:val="both"/>
        <w:textAlignment w:val="baseline"/>
        <w:rPr>
          <w:rFonts w:ascii="Arial" w:eastAsia="Times New Roman" w:hAnsi="Arial" w:cs="Arial"/>
          <w:sz w:val="24"/>
          <w:szCs w:val="24"/>
          <w:lang w:eastAsia="es-CO"/>
        </w:rPr>
      </w:pPr>
      <w:r w:rsidRPr="009D7A49">
        <w:rPr>
          <w:rFonts w:ascii="Arial" w:eastAsia="Times New Roman" w:hAnsi="Arial" w:cs="Arial"/>
          <w:sz w:val="24"/>
          <w:szCs w:val="24"/>
          <w:lang w:eastAsia="es-CO"/>
        </w:rPr>
        <w:t xml:space="preserve">Aunque comparte muchas de las características y de las estructuras del lenguaje Java, fue desarrollado independientemente. El lenguaje </w:t>
      </w:r>
      <w:proofErr w:type="spellStart"/>
      <w:r w:rsidRPr="009D7A49">
        <w:rPr>
          <w:rFonts w:ascii="Arial" w:eastAsia="Times New Roman" w:hAnsi="Arial" w:cs="Arial"/>
          <w:sz w:val="24"/>
          <w:szCs w:val="24"/>
          <w:lang w:eastAsia="es-CO"/>
        </w:rPr>
        <w:t>Javascript</w:t>
      </w:r>
      <w:proofErr w:type="spellEnd"/>
      <w:r w:rsidRPr="009D7A49">
        <w:rPr>
          <w:rFonts w:ascii="Arial" w:eastAsia="Times New Roman" w:hAnsi="Arial" w:cs="Arial"/>
          <w:sz w:val="24"/>
          <w:szCs w:val="24"/>
          <w:lang w:eastAsia="es-CO"/>
        </w:rPr>
        <w:t xml:space="preserve"> puede </w:t>
      </w:r>
      <w:r w:rsidRPr="009D7A49">
        <w:rPr>
          <w:rFonts w:ascii="Arial" w:eastAsia="Times New Roman" w:hAnsi="Arial" w:cs="Arial"/>
          <w:sz w:val="24"/>
          <w:szCs w:val="24"/>
          <w:lang w:eastAsia="es-CO"/>
        </w:rPr>
        <w:lastRenderedPageBreak/>
        <w:t>interactuar con el código HTML, permitiendo a los programadores web utilizar contenido dinámico. Por ejemplo, hace fácil responder a los acontecimientos iniciados por usuarios (como introducción de datos en formularios) sin tener que utilizar CGI.</w:t>
      </w:r>
    </w:p>
    <w:p w:rsidR="009D7A49" w:rsidRDefault="009D7A49" w:rsidP="00724B06">
      <w:pPr>
        <w:shd w:val="clear" w:color="auto" w:fill="FDFDFD"/>
        <w:spacing w:after="0" w:line="330" w:lineRule="atLeast"/>
        <w:jc w:val="both"/>
        <w:textAlignment w:val="baseline"/>
        <w:rPr>
          <w:rFonts w:ascii="Arial" w:eastAsia="Times New Roman" w:hAnsi="Arial" w:cs="Arial"/>
          <w:sz w:val="24"/>
          <w:szCs w:val="24"/>
          <w:lang w:eastAsia="es-CO"/>
        </w:rPr>
      </w:pPr>
      <w:r w:rsidRPr="009D7A49">
        <w:rPr>
          <w:rFonts w:ascii="Arial" w:eastAsia="Times New Roman" w:hAnsi="Arial" w:cs="Arial"/>
          <w:sz w:val="24"/>
          <w:szCs w:val="24"/>
          <w:lang w:eastAsia="es-CO"/>
        </w:rPr>
        <w:t xml:space="preserve">El lenguaje </w:t>
      </w:r>
      <w:proofErr w:type="spellStart"/>
      <w:r w:rsidRPr="009D7A49">
        <w:rPr>
          <w:rFonts w:ascii="Arial" w:eastAsia="Times New Roman" w:hAnsi="Arial" w:cs="Arial"/>
          <w:sz w:val="24"/>
          <w:szCs w:val="24"/>
          <w:lang w:eastAsia="es-CO"/>
        </w:rPr>
        <w:t>Javascript</w:t>
      </w:r>
      <w:proofErr w:type="spellEnd"/>
      <w:r w:rsidRPr="009D7A49">
        <w:rPr>
          <w:rFonts w:ascii="Arial" w:eastAsia="Times New Roman" w:hAnsi="Arial" w:cs="Arial"/>
          <w:sz w:val="24"/>
          <w:szCs w:val="24"/>
          <w:lang w:eastAsia="es-CO"/>
        </w:rPr>
        <w:t xml:space="preserve"> es</w:t>
      </w:r>
      <w:r w:rsidRPr="00724B06">
        <w:rPr>
          <w:rFonts w:ascii="Arial" w:eastAsia="Times New Roman" w:hAnsi="Arial" w:cs="Arial"/>
          <w:sz w:val="24"/>
          <w:szCs w:val="24"/>
          <w:lang w:eastAsia="es-CO"/>
        </w:rPr>
        <w:t> </w:t>
      </w:r>
      <w:proofErr w:type="spellStart"/>
      <w:r w:rsidRPr="00724B06">
        <w:rPr>
          <w:rFonts w:ascii="Arial" w:eastAsia="Times New Roman" w:hAnsi="Arial" w:cs="Arial"/>
          <w:b/>
          <w:bCs/>
          <w:i/>
          <w:iCs/>
          <w:sz w:val="24"/>
          <w:szCs w:val="24"/>
          <w:bdr w:val="none" w:sz="0" w:space="0" w:color="auto" w:frame="1"/>
          <w:lang w:eastAsia="es-CO"/>
        </w:rPr>
        <w:t>opensource</w:t>
      </w:r>
      <w:proofErr w:type="spellEnd"/>
      <w:r w:rsidRPr="009D7A49">
        <w:rPr>
          <w:rFonts w:ascii="Arial" w:eastAsia="Times New Roman" w:hAnsi="Arial" w:cs="Arial"/>
          <w:sz w:val="24"/>
          <w:szCs w:val="24"/>
          <w:lang w:eastAsia="es-CO"/>
        </w:rPr>
        <w:t>, por lo cualquier persona puede utilizarlo sin comprar una licencia.</w:t>
      </w: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A10D65" w:rsidRPr="00A10D65" w:rsidRDefault="00A10D65" w:rsidP="00724B06">
      <w:pPr>
        <w:shd w:val="clear" w:color="auto" w:fill="FDFDFD"/>
        <w:spacing w:after="0" w:line="330" w:lineRule="atLeast"/>
        <w:jc w:val="both"/>
        <w:textAlignment w:val="baseline"/>
        <w:rPr>
          <w:rFonts w:ascii="Arial" w:eastAsia="Times New Roman" w:hAnsi="Arial" w:cs="Arial"/>
          <w:b/>
          <w:sz w:val="28"/>
          <w:szCs w:val="28"/>
          <w:lang w:eastAsia="es-CO"/>
        </w:rPr>
      </w:pPr>
      <w:r w:rsidRPr="00A10D65">
        <w:rPr>
          <w:rFonts w:ascii="Arial" w:eastAsia="Times New Roman" w:hAnsi="Arial" w:cs="Arial"/>
          <w:b/>
          <w:sz w:val="28"/>
          <w:szCs w:val="28"/>
          <w:lang w:eastAsia="es-CO"/>
        </w:rPr>
        <w:t>Framework</w:t>
      </w:r>
    </w:p>
    <w:p w:rsidR="00A10D65" w:rsidRDefault="00A10D65" w:rsidP="00A10D6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Un </w:t>
      </w:r>
      <w:proofErr w:type="spellStart"/>
      <w:r>
        <w:rPr>
          <w:rFonts w:ascii="Arial" w:hAnsi="Arial" w:cs="Arial"/>
          <w:b/>
          <w:bCs/>
          <w:i/>
          <w:iCs/>
          <w:color w:val="222222"/>
          <w:sz w:val="21"/>
          <w:szCs w:val="21"/>
        </w:rPr>
        <w:t>framework</w:t>
      </w:r>
      <w:proofErr w:type="spellEnd"/>
      <w:r>
        <w:rPr>
          <w:rFonts w:ascii="Arial" w:hAnsi="Arial" w:cs="Arial"/>
          <w:i/>
          <w:iCs/>
          <w:color w:val="222222"/>
          <w:sz w:val="21"/>
          <w:szCs w:val="21"/>
        </w:rPr>
        <w:t>,</w:t>
      </w:r>
      <w:r>
        <w:rPr>
          <w:rFonts w:ascii="Arial" w:hAnsi="Arial" w:cs="Arial"/>
          <w:color w:val="222222"/>
          <w:sz w:val="21"/>
          <w:szCs w:val="21"/>
        </w:rPr>
        <w:t> </w:t>
      </w:r>
      <w:r>
        <w:rPr>
          <w:rFonts w:ascii="Arial" w:hAnsi="Arial" w:cs="Arial"/>
          <w:b/>
          <w:bCs/>
          <w:color w:val="222222"/>
          <w:sz w:val="21"/>
          <w:szCs w:val="21"/>
        </w:rPr>
        <w:t>entorno de trabajo</w:t>
      </w:r>
      <w:hyperlink r:id="rId45" w:anchor="cite_note-1" w:history="1">
        <w:r>
          <w:rPr>
            <w:rStyle w:val="Hipervnculo"/>
            <w:rFonts w:eastAsiaTheme="majorEastAsia" w:cs="Arial"/>
            <w:color w:val="0B0080"/>
            <w:sz w:val="21"/>
            <w:szCs w:val="21"/>
            <w:vertAlign w:val="superscript"/>
          </w:rPr>
          <w:t>1</w:t>
        </w:r>
      </w:hyperlink>
      <w:r>
        <w:rPr>
          <w:rFonts w:ascii="Arial" w:hAnsi="Arial" w:cs="Arial"/>
          <w:color w:val="222222"/>
          <w:sz w:val="21"/>
          <w:szCs w:val="21"/>
        </w:rPr>
        <w:t>​ o </w:t>
      </w:r>
      <w:r>
        <w:rPr>
          <w:rFonts w:ascii="Arial" w:hAnsi="Arial" w:cs="Arial"/>
          <w:b/>
          <w:bCs/>
          <w:color w:val="222222"/>
          <w:sz w:val="21"/>
          <w:szCs w:val="21"/>
        </w:rPr>
        <w:t>marco de trabajo</w:t>
      </w:r>
      <w:hyperlink r:id="rId46" w:anchor="cite_note-2" w:history="1">
        <w:r>
          <w:rPr>
            <w:rStyle w:val="Hipervnculo"/>
            <w:rFonts w:eastAsiaTheme="majorEastAsia" w:cs="Arial"/>
            <w:color w:val="0B0080"/>
            <w:sz w:val="21"/>
            <w:szCs w:val="21"/>
            <w:vertAlign w:val="superscript"/>
          </w:rPr>
          <w:t>2</w:t>
        </w:r>
      </w:hyperlink>
      <w:r>
        <w:rPr>
          <w:rFonts w:ascii="Arial" w:hAnsi="Arial" w:cs="Arial"/>
          <w:color w:val="222222"/>
          <w:sz w:val="21"/>
          <w:szCs w:val="21"/>
        </w:rPr>
        <w:t>​ es un conjunto estandarizado de conceptos, prácticas y criterios para enfocar un tipo de problemática particular que sirve como referencia, para enfrentar y resolver nuevos problemas de índole similar.</w:t>
      </w:r>
    </w:p>
    <w:p w:rsidR="00A10D65" w:rsidRDefault="00A10D65" w:rsidP="00A10D6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En el </w:t>
      </w:r>
      <w:r w:rsidRPr="00A10D65">
        <w:rPr>
          <w:rFonts w:eastAsiaTheme="majorEastAsia" w:cs="Arial"/>
          <w:color w:val="222222"/>
        </w:rPr>
        <w:t>desarrollo de software</w:t>
      </w:r>
      <w:r>
        <w:rPr>
          <w:rFonts w:ascii="Arial" w:hAnsi="Arial" w:cs="Arial"/>
          <w:color w:val="222222"/>
          <w:sz w:val="21"/>
          <w:szCs w:val="21"/>
        </w:rPr>
        <w:t>, un entorno de trabajo es una estructura conceptual y tecnológica de asistencia definida, normalmente, con artefactos o módulos concretos de </w:t>
      </w:r>
      <w:r>
        <w:rPr>
          <w:rFonts w:ascii="Arial" w:hAnsi="Arial" w:cs="Arial"/>
          <w:i/>
          <w:iCs/>
          <w:color w:val="222222"/>
          <w:sz w:val="21"/>
          <w:szCs w:val="21"/>
        </w:rPr>
        <w:t>software</w:t>
      </w:r>
      <w:r>
        <w:rPr>
          <w:rFonts w:ascii="Arial" w:hAnsi="Arial" w:cs="Arial"/>
          <w:color w:val="222222"/>
          <w:sz w:val="21"/>
          <w:szCs w:val="21"/>
        </w:rPr>
        <w:t>, que puede servir de base para la organización y desarrollo de </w:t>
      </w:r>
      <w:r w:rsidRPr="00A10D65">
        <w:rPr>
          <w:rFonts w:eastAsiaTheme="majorEastAsia" w:cs="Arial"/>
          <w:i/>
          <w:iCs/>
          <w:color w:val="222222"/>
        </w:rPr>
        <w:t>software</w:t>
      </w:r>
      <w:r>
        <w:rPr>
          <w:rFonts w:ascii="Arial" w:hAnsi="Arial" w:cs="Arial"/>
          <w:color w:val="222222"/>
          <w:sz w:val="21"/>
          <w:szCs w:val="21"/>
        </w:rPr>
        <w:t>. Típicamente, puede incluir soporte de </w:t>
      </w:r>
      <w:r w:rsidRPr="00A10D65">
        <w:rPr>
          <w:rFonts w:eastAsiaTheme="majorEastAsia" w:cs="Arial"/>
          <w:color w:val="222222"/>
        </w:rPr>
        <w:t>programas</w:t>
      </w:r>
      <w:r w:rsidRPr="00A10D65">
        <w:rPr>
          <w:rFonts w:ascii="Arial" w:hAnsi="Arial" w:cs="Arial"/>
          <w:color w:val="222222"/>
        </w:rPr>
        <w:t>, </w:t>
      </w:r>
      <w:r w:rsidRPr="00A10D65">
        <w:rPr>
          <w:rFonts w:eastAsiaTheme="majorEastAsia" w:cs="Arial"/>
          <w:color w:val="222222"/>
        </w:rPr>
        <w:t>bibliotecas</w:t>
      </w:r>
      <w:r w:rsidRPr="00A10D65">
        <w:rPr>
          <w:rFonts w:ascii="Arial" w:hAnsi="Arial" w:cs="Arial"/>
          <w:color w:val="222222"/>
        </w:rPr>
        <w:t>, y un </w:t>
      </w:r>
      <w:r w:rsidRPr="00A10D65">
        <w:rPr>
          <w:rFonts w:eastAsiaTheme="majorEastAsia" w:cs="Arial"/>
          <w:color w:val="222222"/>
        </w:rPr>
        <w:t>lenguaje interpretado</w:t>
      </w:r>
      <w:r>
        <w:rPr>
          <w:rFonts w:ascii="Arial" w:hAnsi="Arial" w:cs="Arial"/>
          <w:color w:val="222222"/>
          <w:sz w:val="21"/>
          <w:szCs w:val="21"/>
        </w:rPr>
        <w:t>, entre otras herramientas, para así ayudar a desarrollar y unir los diferentes componentes de un proyecto.</w:t>
      </w:r>
    </w:p>
    <w:p w:rsidR="00A10D65" w:rsidRDefault="00A10D65" w:rsidP="00A10D6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Representa una </w:t>
      </w:r>
      <w:r w:rsidRPr="00A10D65">
        <w:rPr>
          <w:rFonts w:eastAsiaTheme="majorEastAsia" w:cs="Arial"/>
          <w:color w:val="222222"/>
        </w:rPr>
        <w:t>arquitectura de </w:t>
      </w:r>
      <w:r w:rsidRPr="00A10D65">
        <w:rPr>
          <w:rFonts w:eastAsiaTheme="majorEastAsia" w:cs="Arial"/>
          <w:i/>
          <w:iCs/>
          <w:color w:val="222222"/>
        </w:rPr>
        <w:t>software</w:t>
      </w:r>
      <w:r>
        <w:rPr>
          <w:rFonts w:ascii="Arial" w:hAnsi="Arial" w:cs="Arial"/>
          <w:color w:val="222222"/>
          <w:sz w:val="21"/>
          <w:szCs w:val="21"/>
        </w:rPr>
        <w:t> que modela las relaciones generales de las entidades del dominio, y provee una estructura y una especial metodología de trabajo, la cual extiende o utiliza las aplicaciones del dominio</w:t>
      </w:r>
    </w:p>
    <w:p w:rsidR="00A10D65" w:rsidRDefault="00A10D65"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A10D65" w:rsidRDefault="00A10D65"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A10D65" w:rsidRDefault="00A10D65"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A10D65" w:rsidRDefault="00A10D65"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A10D65" w:rsidRDefault="00A10D65"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A10D65" w:rsidRDefault="00A10D65"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A10D65" w:rsidRDefault="00A10D65" w:rsidP="00724B06">
      <w:pPr>
        <w:shd w:val="clear" w:color="auto" w:fill="FDFDFD"/>
        <w:spacing w:after="0" w:line="330" w:lineRule="atLeast"/>
        <w:jc w:val="both"/>
        <w:textAlignment w:val="baseline"/>
        <w:rPr>
          <w:rFonts w:ascii="Arial" w:eastAsia="Times New Roman" w:hAnsi="Arial" w:cs="Arial"/>
          <w:sz w:val="24"/>
          <w:szCs w:val="24"/>
          <w:lang w:eastAsia="es-CO"/>
        </w:rPr>
      </w:pPr>
    </w:p>
    <w:p w:rsidR="00835244" w:rsidRDefault="00835244" w:rsidP="00835244">
      <w:pPr>
        <w:shd w:val="clear" w:color="auto" w:fill="FDFDFD"/>
        <w:spacing w:after="0" w:line="330" w:lineRule="atLeast"/>
        <w:textAlignment w:val="baseline"/>
        <w:rPr>
          <w:rFonts w:ascii="Arial" w:eastAsia="Times New Roman" w:hAnsi="Arial" w:cs="Arial"/>
          <w:b/>
          <w:sz w:val="24"/>
          <w:szCs w:val="24"/>
          <w:lang w:eastAsia="es-CO"/>
        </w:rPr>
      </w:pPr>
    </w:p>
    <w:p w:rsidR="007B121B" w:rsidRDefault="007B121B" w:rsidP="00BD01B5">
      <w:pPr>
        <w:pStyle w:val="Ttulo1"/>
        <w:rPr>
          <w:rFonts w:eastAsia="Times New Roman"/>
          <w:lang w:eastAsia="es-CO"/>
        </w:rPr>
      </w:pPr>
      <w:bookmarkStart w:id="368" w:name="_Toc27128002"/>
      <w:r w:rsidRPr="007B121B">
        <w:rPr>
          <w:rFonts w:eastAsia="Times New Roman"/>
          <w:lang w:eastAsia="es-CO"/>
        </w:rPr>
        <w:t>CONSIDERACIONES ESPECIALES</w:t>
      </w:r>
      <w:bookmarkEnd w:id="368"/>
    </w:p>
    <w:p w:rsidR="00D658BE" w:rsidRDefault="00D658BE" w:rsidP="00D658BE">
      <w:pPr>
        <w:shd w:val="clear" w:color="auto" w:fill="FDFDFD"/>
        <w:spacing w:after="0" w:line="330" w:lineRule="atLeast"/>
        <w:jc w:val="center"/>
        <w:textAlignment w:val="baseline"/>
        <w:rPr>
          <w:rFonts w:ascii="Arial" w:eastAsia="Times New Roman" w:hAnsi="Arial" w:cs="Arial"/>
          <w:b/>
          <w:sz w:val="24"/>
          <w:szCs w:val="24"/>
          <w:lang w:eastAsia="es-CO"/>
        </w:rPr>
      </w:pPr>
    </w:p>
    <w:p w:rsidR="007B121B" w:rsidRDefault="007B121B" w:rsidP="007B121B">
      <w:pPr>
        <w:shd w:val="clear" w:color="auto" w:fill="FDFDFD"/>
        <w:spacing w:after="0" w:line="330" w:lineRule="atLeast"/>
        <w:jc w:val="center"/>
        <w:textAlignment w:val="baseline"/>
        <w:rPr>
          <w:rFonts w:ascii="Arial" w:eastAsia="Times New Roman" w:hAnsi="Arial" w:cs="Arial"/>
          <w:b/>
          <w:sz w:val="24"/>
          <w:szCs w:val="24"/>
          <w:lang w:eastAsia="es-CO"/>
        </w:rPr>
      </w:pPr>
    </w:p>
    <w:p w:rsidR="007B121B" w:rsidRDefault="007B121B" w:rsidP="007B121B">
      <w:pPr>
        <w:shd w:val="clear" w:color="auto" w:fill="FDFDFD"/>
        <w:spacing w:after="0" w:line="330" w:lineRule="atLeast"/>
        <w:jc w:val="both"/>
        <w:textAlignment w:val="baseline"/>
        <w:rPr>
          <w:rFonts w:ascii="Arial" w:eastAsia="Times New Roman" w:hAnsi="Arial" w:cs="Arial"/>
          <w:sz w:val="24"/>
          <w:szCs w:val="24"/>
          <w:lang w:eastAsia="es-CO"/>
        </w:rPr>
      </w:pPr>
      <w:r>
        <w:rPr>
          <w:rFonts w:ascii="Arial" w:eastAsia="Times New Roman" w:hAnsi="Arial" w:cs="Arial"/>
          <w:sz w:val="24"/>
          <w:szCs w:val="24"/>
          <w:lang w:eastAsia="es-CO"/>
        </w:rPr>
        <w:t xml:space="preserve">Dentro de las consideraciones más importantes que se deben tener  presentes para el uso del sistema </w:t>
      </w:r>
      <w:r w:rsidR="00B65A38">
        <w:rPr>
          <w:rFonts w:ascii="Arial" w:eastAsia="Times New Roman" w:hAnsi="Arial" w:cs="Arial"/>
          <w:sz w:val="24"/>
          <w:szCs w:val="24"/>
          <w:lang w:eastAsia="es-CO"/>
        </w:rPr>
        <w:t>Bitácoras Censa</w:t>
      </w:r>
      <w:r>
        <w:rPr>
          <w:rFonts w:ascii="Arial" w:eastAsia="Times New Roman" w:hAnsi="Arial" w:cs="Arial"/>
          <w:sz w:val="24"/>
          <w:szCs w:val="24"/>
          <w:lang w:eastAsia="es-CO"/>
        </w:rPr>
        <w:t xml:space="preserve"> con las siguientes: </w:t>
      </w:r>
    </w:p>
    <w:p w:rsidR="007B121B" w:rsidRDefault="007B121B" w:rsidP="007B121B">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Pr="007B121B" w:rsidRDefault="007B121B" w:rsidP="007B121B">
      <w:pPr>
        <w:shd w:val="clear" w:color="auto" w:fill="FDFDFD"/>
        <w:spacing w:after="0" w:line="330" w:lineRule="atLeast"/>
        <w:jc w:val="both"/>
        <w:textAlignment w:val="baseline"/>
        <w:rPr>
          <w:rFonts w:ascii="Arial" w:eastAsia="Times New Roman" w:hAnsi="Arial" w:cs="Arial"/>
          <w:sz w:val="24"/>
          <w:szCs w:val="24"/>
          <w:lang w:eastAsia="es-CO"/>
        </w:rPr>
      </w:pPr>
      <w:r>
        <w:rPr>
          <w:rFonts w:ascii="Arial" w:eastAsia="Times New Roman" w:hAnsi="Arial" w:cs="Arial"/>
          <w:sz w:val="24"/>
          <w:szCs w:val="24"/>
          <w:lang w:eastAsia="es-CO"/>
        </w:rPr>
        <w:t xml:space="preserve">Mantener continuamente actualizado el servidor de la aplicación con las últimas revisiones de seguridad de </w:t>
      </w:r>
      <w:r w:rsidR="00B65A38">
        <w:rPr>
          <w:rFonts w:ascii="Arial" w:eastAsia="Times New Roman" w:hAnsi="Arial" w:cs="Arial"/>
          <w:sz w:val="24"/>
          <w:szCs w:val="24"/>
          <w:lang w:eastAsia="es-CO"/>
        </w:rPr>
        <w:t xml:space="preserve">Linux </w:t>
      </w:r>
      <w:r>
        <w:rPr>
          <w:rFonts w:ascii="Arial" w:eastAsia="Times New Roman" w:hAnsi="Arial" w:cs="Arial"/>
          <w:sz w:val="24"/>
          <w:szCs w:val="24"/>
          <w:lang w:eastAsia="es-CO"/>
        </w:rPr>
        <w:t xml:space="preserve">y de los Servicios de Internet </w:t>
      </w:r>
      <w:proofErr w:type="spellStart"/>
      <w:r>
        <w:rPr>
          <w:rFonts w:ascii="Arial" w:eastAsia="Times New Roman" w:hAnsi="Arial" w:cs="Arial"/>
          <w:sz w:val="24"/>
          <w:szCs w:val="24"/>
          <w:lang w:eastAsia="es-CO"/>
        </w:rPr>
        <w:t>Information</w:t>
      </w:r>
      <w:proofErr w:type="spellEnd"/>
      <w:r>
        <w:rPr>
          <w:rFonts w:ascii="Arial" w:eastAsia="Times New Roman" w:hAnsi="Arial" w:cs="Arial"/>
          <w:sz w:val="24"/>
          <w:szCs w:val="24"/>
          <w:lang w:eastAsia="es-CO"/>
        </w:rPr>
        <w:t xml:space="preserve"> Server (IIS), así como cualquier revisión de</w:t>
      </w:r>
      <w:r w:rsidR="00B65A38">
        <w:rPr>
          <w:rFonts w:ascii="Arial" w:eastAsia="Times New Roman" w:hAnsi="Arial" w:cs="Arial"/>
          <w:sz w:val="24"/>
          <w:szCs w:val="24"/>
          <w:lang w:eastAsia="es-CO"/>
        </w:rPr>
        <w:t xml:space="preserve"> GNU GPL bajo</w:t>
      </w:r>
      <w:r>
        <w:rPr>
          <w:rFonts w:ascii="Arial" w:eastAsia="Times New Roman" w:hAnsi="Arial" w:cs="Arial"/>
          <w:sz w:val="24"/>
          <w:szCs w:val="24"/>
          <w:lang w:eastAsia="es-CO"/>
        </w:rPr>
        <w:t xml:space="preserve"> </w:t>
      </w:r>
      <w:proofErr w:type="spellStart"/>
      <w:r w:rsidR="00B65A38">
        <w:rPr>
          <w:rFonts w:ascii="Arial" w:eastAsia="Times New Roman" w:hAnsi="Arial" w:cs="Arial"/>
          <w:sz w:val="24"/>
          <w:szCs w:val="24"/>
          <w:lang w:eastAsia="es-CO"/>
        </w:rPr>
        <w:t>MySQL</w:t>
      </w:r>
      <w:proofErr w:type="spellEnd"/>
      <w:r w:rsidR="00B65A38">
        <w:rPr>
          <w:rFonts w:ascii="Arial" w:eastAsia="Times New Roman" w:hAnsi="Arial" w:cs="Arial"/>
          <w:sz w:val="24"/>
          <w:szCs w:val="24"/>
          <w:lang w:eastAsia="es-CO"/>
        </w:rPr>
        <w:t xml:space="preserve">  (</w:t>
      </w:r>
      <w:proofErr w:type="spellStart"/>
      <w:r w:rsidR="00B65A38">
        <w:rPr>
          <w:rFonts w:ascii="Arial" w:eastAsia="Times New Roman" w:hAnsi="Arial" w:cs="Arial"/>
          <w:sz w:val="24"/>
          <w:szCs w:val="24"/>
          <w:lang w:eastAsia="es-CO"/>
        </w:rPr>
        <w:t>MariaDB</w:t>
      </w:r>
      <w:proofErr w:type="spellEnd"/>
      <w:r w:rsidR="00B65A38">
        <w:rPr>
          <w:rFonts w:ascii="Arial" w:eastAsia="Times New Roman" w:hAnsi="Arial" w:cs="Arial"/>
          <w:sz w:val="24"/>
          <w:szCs w:val="24"/>
          <w:lang w:eastAsia="es-CO"/>
        </w:rPr>
        <w:t xml:space="preserve">) </w:t>
      </w:r>
      <w:r>
        <w:rPr>
          <w:rFonts w:ascii="Arial" w:eastAsia="Times New Roman" w:hAnsi="Arial" w:cs="Arial"/>
          <w:sz w:val="24"/>
          <w:szCs w:val="24"/>
          <w:lang w:eastAsia="es-CO"/>
        </w:rPr>
        <w:t xml:space="preserve">o de otros orígenes de datos que pueda utilizar la aplicación. </w:t>
      </w:r>
    </w:p>
    <w:p w:rsidR="007B121B" w:rsidRDefault="007B121B" w:rsidP="007B121B">
      <w:pPr>
        <w:shd w:val="clear" w:color="auto" w:fill="FDFDFD"/>
        <w:spacing w:after="0" w:line="330" w:lineRule="atLeast"/>
        <w:jc w:val="center"/>
        <w:textAlignment w:val="baseline"/>
        <w:rPr>
          <w:rFonts w:ascii="Arial" w:eastAsia="Times New Roman" w:hAnsi="Arial" w:cs="Arial"/>
          <w:b/>
          <w:sz w:val="24"/>
          <w:szCs w:val="24"/>
          <w:lang w:eastAsia="es-CO"/>
        </w:rPr>
      </w:pPr>
    </w:p>
    <w:p w:rsidR="007B121B" w:rsidRDefault="007B121B" w:rsidP="007B121B">
      <w:pPr>
        <w:shd w:val="clear" w:color="auto" w:fill="FDFDFD"/>
        <w:spacing w:after="0" w:line="330" w:lineRule="atLeast"/>
        <w:jc w:val="both"/>
        <w:textAlignment w:val="baseline"/>
        <w:rPr>
          <w:rFonts w:ascii="Arial" w:eastAsia="Times New Roman" w:hAnsi="Arial" w:cs="Arial"/>
          <w:sz w:val="24"/>
          <w:szCs w:val="24"/>
          <w:lang w:eastAsia="es-CO"/>
        </w:rPr>
      </w:pPr>
      <w:r w:rsidRPr="007B121B">
        <w:rPr>
          <w:rFonts w:ascii="Arial" w:eastAsia="Times New Roman" w:hAnsi="Arial" w:cs="Arial"/>
          <w:sz w:val="24"/>
          <w:szCs w:val="24"/>
          <w:lang w:eastAsia="es-CO"/>
        </w:rPr>
        <w:t xml:space="preserve">Se debe abrir preferiblemente en navegadores que soporten las últimas tecnologías de los estándares de la W3C como lo son Google </w:t>
      </w:r>
      <w:proofErr w:type="spellStart"/>
      <w:r w:rsidRPr="007B121B">
        <w:rPr>
          <w:rFonts w:ascii="Arial" w:eastAsia="Times New Roman" w:hAnsi="Arial" w:cs="Arial"/>
          <w:sz w:val="24"/>
          <w:szCs w:val="24"/>
          <w:lang w:eastAsia="es-CO"/>
        </w:rPr>
        <w:t>Chrome</w:t>
      </w:r>
      <w:proofErr w:type="spellEnd"/>
      <w:r w:rsidRPr="007B121B">
        <w:rPr>
          <w:rFonts w:ascii="Arial" w:eastAsia="Times New Roman" w:hAnsi="Arial" w:cs="Arial"/>
          <w:sz w:val="24"/>
          <w:szCs w:val="24"/>
          <w:lang w:eastAsia="es-CO"/>
        </w:rPr>
        <w:t>,</w:t>
      </w:r>
      <w:r>
        <w:rPr>
          <w:rFonts w:ascii="Arial" w:eastAsia="Times New Roman" w:hAnsi="Arial" w:cs="Arial"/>
          <w:sz w:val="24"/>
          <w:szCs w:val="24"/>
          <w:lang w:eastAsia="es-CO"/>
        </w:rPr>
        <w:t xml:space="preserve"> </w:t>
      </w:r>
      <w:r w:rsidRPr="007B121B">
        <w:rPr>
          <w:rFonts w:ascii="Arial" w:eastAsia="Times New Roman" w:hAnsi="Arial" w:cs="Arial"/>
          <w:sz w:val="24"/>
          <w:szCs w:val="24"/>
          <w:lang w:eastAsia="es-CO"/>
        </w:rPr>
        <w:t>Firefox,</w:t>
      </w:r>
      <w:r>
        <w:rPr>
          <w:rFonts w:ascii="Arial" w:eastAsia="Times New Roman" w:hAnsi="Arial" w:cs="Arial"/>
          <w:sz w:val="24"/>
          <w:szCs w:val="24"/>
          <w:lang w:eastAsia="es-CO"/>
        </w:rPr>
        <w:t xml:space="preserve"> </w:t>
      </w:r>
      <w:r w:rsidR="00CF3CE2">
        <w:rPr>
          <w:rFonts w:ascii="Arial" w:eastAsia="Times New Roman" w:hAnsi="Arial" w:cs="Arial"/>
          <w:sz w:val="24"/>
          <w:szCs w:val="24"/>
          <w:lang w:eastAsia="es-CO"/>
        </w:rPr>
        <w:t xml:space="preserve">Opera, ya que el sistema </w:t>
      </w:r>
      <w:r w:rsidR="00B65A38">
        <w:rPr>
          <w:rFonts w:ascii="Arial" w:eastAsia="Times New Roman" w:hAnsi="Arial" w:cs="Arial"/>
          <w:sz w:val="24"/>
          <w:szCs w:val="24"/>
          <w:lang w:eastAsia="es-CO"/>
        </w:rPr>
        <w:t>Bitácoras Censa</w:t>
      </w:r>
      <w:r w:rsidR="00CF3CE2">
        <w:rPr>
          <w:rFonts w:ascii="Arial" w:eastAsia="Times New Roman" w:hAnsi="Arial" w:cs="Arial"/>
          <w:sz w:val="24"/>
          <w:szCs w:val="24"/>
          <w:lang w:eastAsia="es-CO"/>
        </w:rPr>
        <w:t xml:space="preserve"> no se ejecuta correctamente en el navegador Internet Explorer</w:t>
      </w:r>
      <w:r w:rsidRPr="007B121B">
        <w:rPr>
          <w:rFonts w:ascii="Arial" w:eastAsia="Times New Roman" w:hAnsi="Arial" w:cs="Arial"/>
          <w:sz w:val="24"/>
          <w:szCs w:val="24"/>
          <w:lang w:eastAsia="es-CO"/>
        </w:rPr>
        <w:t xml:space="preserve">. </w:t>
      </w:r>
    </w:p>
    <w:p w:rsidR="007B121B" w:rsidRDefault="007B121B" w:rsidP="007B121B">
      <w:pPr>
        <w:shd w:val="clear" w:color="auto" w:fill="FDFDFD"/>
        <w:spacing w:after="0" w:line="330" w:lineRule="atLeast"/>
        <w:jc w:val="both"/>
        <w:textAlignment w:val="baseline"/>
        <w:rPr>
          <w:rFonts w:ascii="Arial" w:eastAsia="Times New Roman" w:hAnsi="Arial" w:cs="Arial"/>
          <w:sz w:val="24"/>
          <w:szCs w:val="24"/>
          <w:lang w:eastAsia="es-CO"/>
        </w:rPr>
      </w:pPr>
    </w:p>
    <w:p w:rsidR="006007C2" w:rsidRPr="006007C2" w:rsidRDefault="006007C2" w:rsidP="006007C2">
      <w:pPr>
        <w:shd w:val="clear" w:color="auto" w:fill="FDFDFD"/>
        <w:spacing w:after="0" w:line="330" w:lineRule="atLeast"/>
        <w:jc w:val="both"/>
        <w:textAlignment w:val="baseline"/>
        <w:rPr>
          <w:rFonts w:ascii="Arial" w:eastAsia="Times New Roman" w:hAnsi="Arial" w:cs="Arial"/>
          <w:sz w:val="24"/>
          <w:szCs w:val="24"/>
          <w:lang w:eastAsia="es-CO"/>
        </w:rPr>
      </w:pPr>
      <w:r w:rsidRPr="006007C2">
        <w:rPr>
          <w:rFonts w:ascii="Arial" w:eastAsia="Times New Roman" w:hAnsi="Arial" w:cs="Arial"/>
          <w:sz w:val="24"/>
          <w:szCs w:val="24"/>
          <w:lang w:eastAsia="es-CO"/>
        </w:rPr>
        <w:t>Tener habilitada la opción de utilizar código J</w:t>
      </w:r>
      <w:r>
        <w:rPr>
          <w:rFonts w:ascii="Arial" w:eastAsia="Times New Roman" w:hAnsi="Arial" w:cs="Arial"/>
          <w:sz w:val="24"/>
          <w:szCs w:val="24"/>
          <w:lang w:eastAsia="es-CO"/>
        </w:rPr>
        <w:t>avaScript en el navegador puesto que el sistema implementa componentes en el Front-</w:t>
      </w:r>
      <w:proofErr w:type="spellStart"/>
      <w:r>
        <w:rPr>
          <w:rFonts w:ascii="Arial" w:eastAsia="Times New Roman" w:hAnsi="Arial" w:cs="Arial"/>
          <w:sz w:val="24"/>
          <w:szCs w:val="24"/>
          <w:lang w:eastAsia="es-CO"/>
        </w:rPr>
        <w:t>End</w:t>
      </w:r>
      <w:proofErr w:type="spellEnd"/>
      <w:r>
        <w:rPr>
          <w:rFonts w:ascii="Arial" w:eastAsia="Times New Roman" w:hAnsi="Arial" w:cs="Arial"/>
          <w:sz w:val="24"/>
          <w:szCs w:val="24"/>
          <w:lang w:eastAsia="es-CO"/>
        </w:rPr>
        <w:t>, específicamente el manejo de (calendarios, alertas</w:t>
      </w:r>
      <w:r w:rsidR="00B65A38">
        <w:rPr>
          <w:rFonts w:ascii="Arial" w:eastAsia="Times New Roman" w:hAnsi="Arial" w:cs="Arial"/>
          <w:sz w:val="24"/>
          <w:szCs w:val="24"/>
          <w:lang w:eastAsia="es-CO"/>
        </w:rPr>
        <w:t>, PDF</w:t>
      </w:r>
      <w:r>
        <w:rPr>
          <w:rFonts w:ascii="Arial" w:eastAsia="Times New Roman" w:hAnsi="Arial" w:cs="Arial"/>
          <w:sz w:val="24"/>
          <w:szCs w:val="24"/>
          <w:lang w:eastAsia="es-CO"/>
        </w:rPr>
        <w:t>).</w:t>
      </w:r>
    </w:p>
    <w:p w:rsidR="007B121B" w:rsidRDefault="007B121B" w:rsidP="000F4F84">
      <w:pPr>
        <w:shd w:val="clear" w:color="auto" w:fill="FDFDFD"/>
        <w:spacing w:after="0" w:line="330" w:lineRule="atLeast"/>
        <w:textAlignment w:val="baseline"/>
        <w:rPr>
          <w:rFonts w:ascii="Arial" w:eastAsia="Times New Roman" w:hAnsi="Arial" w:cs="Arial"/>
          <w:b/>
          <w:sz w:val="24"/>
          <w:szCs w:val="24"/>
          <w:lang w:eastAsia="es-CO"/>
        </w:rPr>
      </w:pPr>
    </w:p>
    <w:p w:rsidR="000F4F84" w:rsidRDefault="000F4F84" w:rsidP="000F4F84">
      <w:pPr>
        <w:shd w:val="clear" w:color="auto" w:fill="FDFDFD"/>
        <w:spacing w:after="0" w:line="330" w:lineRule="atLeast"/>
        <w:jc w:val="both"/>
        <w:textAlignment w:val="baseline"/>
        <w:rPr>
          <w:rFonts w:ascii="Arial" w:eastAsia="Times New Roman" w:hAnsi="Arial" w:cs="Arial"/>
          <w:sz w:val="24"/>
          <w:szCs w:val="24"/>
          <w:lang w:eastAsia="es-CO"/>
        </w:rPr>
      </w:pPr>
      <w:r w:rsidRPr="000F4F84">
        <w:rPr>
          <w:rFonts w:ascii="Arial" w:eastAsia="Times New Roman" w:hAnsi="Arial" w:cs="Arial"/>
          <w:sz w:val="24"/>
          <w:szCs w:val="24"/>
          <w:lang w:eastAsia="es-CO"/>
        </w:rPr>
        <w:t>Las características de almacenamiento del motor de base de datos que actualmente utiliza el sistema</w:t>
      </w:r>
      <w:r w:rsidR="00B65A38">
        <w:rPr>
          <w:rFonts w:ascii="Arial" w:eastAsia="Times New Roman" w:hAnsi="Arial" w:cs="Arial"/>
          <w:sz w:val="24"/>
          <w:szCs w:val="24"/>
          <w:lang w:eastAsia="es-CO"/>
        </w:rPr>
        <w:t>,</w:t>
      </w:r>
      <w:r w:rsidRPr="000F4F84">
        <w:rPr>
          <w:rFonts w:ascii="Arial" w:eastAsia="Times New Roman" w:hAnsi="Arial" w:cs="Arial"/>
          <w:sz w:val="24"/>
          <w:szCs w:val="24"/>
          <w:lang w:eastAsia="es-CO"/>
        </w:rPr>
        <w:t xml:space="preserve"> admite </w:t>
      </w:r>
      <w:r w:rsidR="00B90165">
        <w:rPr>
          <w:rFonts w:ascii="Arial" w:eastAsia="Times New Roman" w:hAnsi="Arial" w:cs="Arial"/>
          <w:sz w:val="24"/>
          <w:szCs w:val="24"/>
          <w:lang w:eastAsia="es-CO"/>
        </w:rPr>
        <w:t xml:space="preserve">un </w:t>
      </w:r>
      <w:r>
        <w:rPr>
          <w:rFonts w:ascii="Arial" w:eastAsia="Times New Roman" w:hAnsi="Arial" w:cs="Arial"/>
          <w:sz w:val="24"/>
          <w:szCs w:val="24"/>
          <w:lang w:eastAsia="es-CO"/>
        </w:rPr>
        <w:t>almacenamiento</w:t>
      </w:r>
      <w:r w:rsidR="00B65A38">
        <w:rPr>
          <w:rFonts w:ascii="Arial" w:eastAsia="Times New Roman" w:hAnsi="Arial" w:cs="Arial"/>
          <w:sz w:val="24"/>
          <w:szCs w:val="24"/>
          <w:lang w:eastAsia="es-CO"/>
        </w:rPr>
        <w:t xml:space="preserve"> </w:t>
      </w:r>
      <w:r w:rsidR="00B90165" w:rsidRPr="00B90165">
        <w:rPr>
          <w:rFonts w:ascii="Arial" w:hAnsi="Arial" w:cs="Arial"/>
          <w:color w:val="000000"/>
          <w:sz w:val="24"/>
          <w:szCs w:val="24"/>
          <w:shd w:val="clear" w:color="auto" w:fill="FFFFFF"/>
        </w:rPr>
        <w:t>Sistema operativo Tamaño máximo de fichero</w:t>
      </w:r>
      <w:r w:rsidR="00B90165">
        <w:rPr>
          <w:rFonts w:ascii="Arial" w:hAnsi="Arial" w:cs="Arial"/>
          <w:color w:val="000000"/>
          <w:sz w:val="24"/>
          <w:szCs w:val="24"/>
          <w:shd w:val="clear" w:color="auto" w:fill="FFFFFF"/>
        </w:rPr>
        <w:t>Linux</w:t>
      </w:r>
      <w:r w:rsidR="00B90165" w:rsidRPr="00B90165">
        <w:rPr>
          <w:rFonts w:ascii="Arial" w:hAnsi="Arial" w:cs="Arial"/>
          <w:color w:val="000000"/>
          <w:sz w:val="24"/>
          <w:szCs w:val="24"/>
          <w:shd w:val="clear" w:color="auto" w:fill="FFFFFF"/>
        </w:rPr>
        <w:t>2.2-Intel32-</w:t>
      </w:r>
      <w:proofErr w:type="gramStart"/>
      <w:r w:rsidR="00B90165" w:rsidRPr="00B90165">
        <w:rPr>
          <w:rFonts w:ascii="Arial" w:hAnsi="Arial" w:cs="Arial"/>
          <w:color w:val="000000"/>
          <w:sz w:val="24"/>
          <w:szCs w:val="24"/>
          <w:shd w:val="clear" w:color="auto" w:fill="FFFFFF"/>
        </w:rPr>
        <w:t>bit2GB(</w:t>
      </w:r>
      <w:proofErr w:type="gramEnd"/>
      <w:r w:rsidR="00B90165" w:rsidRPr="00B90165">
        <w:rPr>
          <w:rFonts w:ascii="Arial" w:hAnsi="Arial" w:cs="Arial"/>
          <w:color w:val="000000"/>
          <w:sz w:val="24"/>
          <w:szCs w:val="24"/>
          <w:shd w:val="clear" w:color="auto" w:fill="FFFFFF"/>
        </w:rPr>
        <w:t>LFS:4GB)</w:t>
      </w:r>
      <w:r w:rsidR="00B90165">
        <w:rPr>
          <w:rFonts w:ascii="Arial" w:hAnsi="Arial" w:cs="Arial"/>
          <w:color w:val="000000"/>
          <w:sz w:val="24"/>
          <w:szCs w:val="24"/>
        </w:rPr>
        <w:t xml:space="preserve">, </w:t>
      </w:r>
      <w:r w:rsidR="00B90165" w:rsidRPr="00B90165">
        <w:rPr>
          <w:rFonts w:ascii="Arial" w:hAnsi="Arial" w:cs="Arial"/>
          <w:color w:val="000000"/>
          <w:sz w:val="24"/>
          <w:szCs w:val="24"/>
          <w:shd w:val="clear" w:color="auto" w:fill="FFFFFF"/>
        </w:rPr>
        <w:t>Linux 2.4 (usando sistema de ficheros ext3) 4TB</w:t>
      </w:r>
      <w:r w:rsidR="00B90165">
        <w:rPr>
          <w:rFonts w:ascii="Arial" w:eastAsia="Times New Roman" w:hAnsi="Arial" w:cs="Arial"/>
          <w:sz w:val="24"/>
          <w:szCs w:val="24"/>
          <w:lang w:eastAsia="es-CO"/>
        </w:rPr>
        <w:t>,</w:t>
      </w:r>
      <w:r>
        <w:rPr>
          <w:rFonts w:ascii="Arial" w:eastAsia="Times New Roman" w:hAnsi="Arial" w:cs="Arial"/>
          <w:sz w:val="24"/>
          <w:szCs w:val="24"/>
          <w:lang w:eastAsia="es-CO"/>
        </w:rPr>
        <w:t xml:space="preserve">alcanzado este </w:t>
      </w:r>
      <w:r w:rsidR="00CF3CE2">
        <w:rPr>
          <w:rFonts w:ascii="Arial" w:eastAsia="Times New Roman" w:hAnsi="Arial" w:cs="Arial"/>
          <w:sz w:val="24"/>
          <w:szCs w:val="24"/>
          <w:lang w:eastAsia="es-CO"/>
        </w:rPr>
        <w:t>límite</w:t>
      </w:r>
      <w:r>
        <w:rPr>
          <w:rFonts w:ascii="Arial" w:eastAsia="Times New Roman" w:hAnsi="Arial" w:cs="Arial"/>
          <w:sz w:val="24"/>
          <w:szCs w:val="24"/>
          <w:lang w:eastAsia="es-CO"/>
        </w:rPr>
        <w:t xml:space="preserve"> </w:t>
      </w:r>
      <w:r w:rsidR="00CF3CE2">
        <w:rPr>
          <w:rFonts w:ascii="Arial" w:eastAsia="Times New Roman" w:hAnsi="Arial" w:cs="Arial"/>
          <w:sz w:val="24"/>
          <w:szCs w:val="24"/>
          <w:lang w:eastAsia="es-CO"/>
        </w:rPr>
        <w:t xml:space="preserve">se debe obtener licenciamiento del motor de la base de datos </w:t>
      </w:r>
      <w:proofErr w:type="spellStart"/>
      <w:r w:rsidR="00B65A38">
        <w:rPr>
          <w:rFonts w:ascii="Arial" w:eastAsia="Times New Roman" w:hAnsi="Arial" w:cs="Arial"/>
          <w:sz w:val="24"/>
          <w:szCs w:val="24"/>
          <w:lang w:eastAsia="es-CO"/>
        </w:rPr>
        <w:t>My</w:t>
      </w:r>
      <w:r w:rsidR="00CF3CE2">
        <w:rPr>
          <w:rFonts w:ascii="Arial" w:eastAsia="Times New Roman" w:hAnsi="Arial" w:cs="Arial"/>
          <w:sz w:val="24"/>
          <w:szCs w:val="24"/>
          <w:lang w:eastAsia="es-CO"/>
        </w:rPr>
        <w:t>SQL</w:t>
      </w:r>
      <w:proofErr w:type="spellEnd"/>
      <w:r w:rsidR="00CF3CE2">
        <w:rPr>
          <w:rFonts w:ascii="Arial" w:eastAsia="Times New Roman" w:hAnsi="Arial" w:cs="Arial"/>
          <w:sz w:val="24"/>
          <w:szCs w:val="24"/>
          <w:lang w:eastAsia="es-CO"/>
        </w:rPr>
        <w:t xml:space="preserve"> </w:t>
      </w:r>
      <w:r w:rsidR="00B65A38">
        <w:rPr>
          <w:rFonts w:ascii="Arial" w:eastAsia="Times New Roman" w:hAnsi="Arial" w:cs="Arial"/>
          <w:sz w:val="24"/>
          <w:szCs w:val="24"/>
          <w:lang w:eastAsia="es-CO"/>
        </w:rPr>
        <w:t>(</w:t>
      </w:r>
      <w:proofErr w:type="spellStart"/>
      <w:r w:rsidR="00B65A38">
        <w:rPr>
          <w:rFonts w:ascii="Arial" w:eastAsia="Times New Roman" w:hAnsi="Arial" w:cs="Arial"/>
          <w:sz w:val="24"/>
          <w:szCs w:val="24"/>
          <w:lang w:eastAsia="es-CO"/>
        </w:rPr>
        <w:t>MariaDB</w:t>
      </w:r>
      <w:proofErr w:type="spellEnd"/>
      <w:r w:rsidR="00B65A38">
        <w:rPr>
          <w:rFonts w:ascii="Arial" w:eastAsia="Times New Roman" w:hAnsi="Arial" w:cs="Arial"/>
          <w:sz w:val="24"/>
          <w:szCs w:val="24"/>
          <w:lang w:eastAsia="es-CO"/>
        </w:rPr>
        <w:t xml:space="preserve">) </w:t>
      </w:r>
      <w:r w:rsidR="00CF3CE2">
        <w:rPr>
          <w:rFonts w:ascii="Arial" w:eastAsia="Times New Roman" w:hAnsi="Arial" w:cs="Arial"/>
          <w:sz w:val="24"/>
          <w:szCs w:val="24"/>
          <w:lang w:eastAsia="es-CO"/>
        </w:rPr>
        <w:t xml:space="preserve">para que el sistema pueda continuar ofreciendo los servicios. </w:t>
      </w:r>
    </w:p>
    <w:p w:rsidR="00CF3CE2" w:rsidRPr="000F4F84" w:rsidRDefault="00CF3CE2" w:rsidP="000F4F84">
      <w:pPr>
        <w:shd w:val="clear" w:color="auto" w:fill="FDFDFD"/>
        <w:spacing w:after="0" w:line="330" w:lineRule="atLeast"/>
        <w:jc w:val="both"/>
        <w:textAlignment w:val="baseline"/>
        <w:rPr>
          <w:rFonts w:ascii="Arial" w:eastAsia="Times New Roman" w:hAnsi="Arial" w:cs="Arial"/>
          <w:sz w:val="24"/>
          <w:szCs w:val="24"/>
          <w:lang w:eastAsia="es-CO"/>
        </w:rPr>
      </w:pPr>
    </w:p>
    <w:p w:rsidR="007B121B" w:rsidRDefault="007B121B" w:rsidP="007B121B">
      <w:pPr>
        <w:shd w:val="clear" w:color="auto" w:fill="FDFDFD"/>
        <w:spacing w:after="0" w:line="330" w:lineRule="atLeast"/>
        <w:jc w:val="center"/>
        <w:textAlignment w:val="baseline"/>
        <w:rPr>
          <w:rFonts w:ascii="Arial" w:eastAsia="Times New Roman" w:hAnsi="Arial" w:cs="Arial"/>
          <w:b/>
          <w:sz w:val="24"/>
          <w:szCs w:val="24"/>
          <w:lang w:eastAsia="es-CO"/>
        </w:rPr>
      </w:pPr>
    </w:p>
    <w:p w:rsidR="00E04D1C" w:rsidRDefault="00E04D1C" w:rsidP="007B121B">
      <w:pPr>
        <w:shd w:val="clear" w:color="auto" w:fill="FDFDFD"/>
        <w:spacing w:after="0" w:line="330" w:lineRule="atLeast"/>
        <w:jc w:val="center"/>
        <w:textAlignment w:val="baseline"/>
        <w:rPr>
          <w:rFonts w:ascii="Arial" w:eastAsia="Times New Roman" w:hAnsi="Arial" w:cs="Arial"/>
          <w:b/>
          <w:sz w:val="24"/>
          <w:szCs w:val="24"/>
          <w:lang w:eastAsia="es-CO"/>
        </w:rPr>
      </w:pPr>
    </w:p>
    <w:p w:rsidR="00E04D1C" w:rsidRDefault="00E04D1C" w:rsidP="007B121B">
      <w:pPr>
        <w:shd w:val="clear" w:color="auto" w:fill="FDFDFD"/>
        <w:spacing w:after="0" w:line="330" w:lineRule="atLeast"/>
        <w:jc w:val="center"/>
        <w:textAlignment w:val="baseline"/>
        <w:rPr>
          <w:rFonts w:ascii="Arial" w:eastAsia="Times New Roman" w:hAnsi="Arial" w:cs="Arial"/>
          <w:b/>
          <w:sz w:val="24"/>
          <w:szCs w:val="24"/>
          <w:lang w:eastAsia="es-CO"/>
        </w:rPr>
      </w:pPr>
    </w:p>
    <w:p w:rsidR="00500BEA" w:rsidRDefault="00500BEA" w:rsidP="00500BEA">
      <w:pPr>
        <w:rPr>
          <w:rFonts w:ascii="Arial" w:eastAsia="Times New Roman" w:hAnsi="Arial" w:cs="Arial"/>
          <w:b/>
          <w:sz w:val="24"/>
          <w:szCs w:val="24"/>
          <w:lang w:eastAsia="es-CO"/>
        </w:rPr>
      </w:pPr>
    </w:p>
    <w:p w:rsidR="00A10D65" w:rsidRDefault="00A10D65" w:rsidP="00500BEA">
      <w:pPr>
        <w:rPr>
          <w:rFonts w:ascii="Arial" w:eastAsia="Times New Roman" w:hAnsi="Arial" w:cs="Arial"/>
          <w:b/>
          <w:sz w:val="24"/>
          <w:szCs w:val="24"/>
          <w:lang w:eastAsia="es-CO"/>
        </w:rPr>
      </w:pPr>
    </w:p>
    <w:p w:rsidR="00930AE4" w:rsidRPr="00500BEA" w:rsidRDefault="00930AE4" w:rsidP="00500BEA">
      <w:pPr>
        <w:rPr>
          <w:lang w:eastAsia="es-CO"/>
        </w:rPr>
      </w:pPr>
    </w:p>
    <w:p w:rsidR="00E04D1C" w:rsidRDefault="00B03434" w:rsidP="00BD01B5">
      <w:pPr>
        <w:pStyle w:val="Ttulo1"/>
      </w:pPr>
      <w:bookmarkStart w:id="369" w:name="_Toc27128003"/>
      <w:r w:rsidRPr="00EE3B67">
        <w:t>SEGURIDAD</w:t>
      </w:r>
      <w:bookmarkEnd w:id="369"/>
    </w:p>
    <w:p w:rsidR="00D658BE" w:rsidRPr="00EE3B67" w:rsidRDefault="00D658BE" w:rsidP="00D658BE">
      <w:pPr>
        <w:jc w:val="center"/>
        <w:rPr>
          <w:rFonts w:ascii="Arial" w:hAnsi="Arial" w:cs="Arial"/>
          <w:b/>
          <w:sz w:val="24"/>
          <w:szCs w:val="24"/>
        </w:rPr>
      </w:pPr>
    </w:p>
    <w:p w:rsidR="00E04D1C" w:rsidRPr="00EE3B67" w:rsidRDefault="00E04D1C" w:rsidP="00231CEC">
      <w:pPr>
        <w:jc w:val="both"/>
        <w:rPr>
          <w:rFonts w:ascii="Arial" w:hAnsi="Arial" w:cs="Arial"/>
          <w:sz w:val="24"/>
          <w:szCs w:val="24"/>
        </w:rPr>
      </w:pPr>
      <w:r w:rsidRPr="00EE3B67">
        <w:rPr>
          <w:rFonts w:ascii="Arial" w:hAnsi="Arial" w:cs="Arial"/>
          <w:sz w:val="24"/>
          <w:szCs w:val="24"/>
        </w:rPr>
        <w:t xml:space="preserve">Dentro </w:t>
      </w:r>
      <w:r w:rsidR="00C720B9" w:rsidRPr="00EE3B67">
        <w:rPr>
          <w:rFonts w:ascii="Arial" w:hAnsi="Arial" w:cs="Arial"/>
          <w:sz w:val="24"/>
          <w:szCs w:val="24"/>
        </w:rPr>
        <w:t xml:space="preserve">del sistema </w:t>
      </w:r>
      <w:r w:rsidR="00B90165">
        <w:rPr>
          <w:rFonts w:ascii="Arial" w:hAnsi="Arial" w:cs="Arial"/>
          <w:sz w:val="24"/>
          <w:szCs w:val="24"/>
        </w:rPr>
        <w:t>Bitácoras Censa</w:t>
      </w:r>
      <w:r w:rsidR="00C720B9" w:rsidRPr="00EE3B67">
        <w:rPr>
          <w:rFonts w:ascii="Arial" w:hAnsi="Arial" w:cs="Arial"/>
          <w:sz w:val="24"/>
          <w:szCs w:val="24"/>
        </w:rPr>
        <w:t xml:space="preserve"> las medidas de seguridad que se implementaron son las siguientes: </w:t>
      </w:r>
    </w:p>
    <w:p w:rsidR="005D4EF0" w:rsidRDefault="00BC7F29" w:rsidP="00231CEC">
      <w:pPr>
        <w:jc w:val="both"/>
        <w:rPr>
          <w:rFonts w:ascii="Arial" w:hAnsi="Arial" w:cs="Arial"/>
          <w:sz w:val="24"/>
          <w:szCs w:val="24"/>
        </w:rPr>
      </w:pPr>
      <w:r w:rsidRPr="00EE3B67">
        <w:rPr>
          <w:rFonts w:ascii="Arial" w:hAnsi="Arial" w:cs="Arial"/>
          <w:sz w:val="24"/>
          <w:szCs w:val="24"/>
        </w:rPr>
        <w:t>El sistema utiliza como mecanismo de autentificación un usuario y contraseña,</w:t>
      </w:r>
      <w:r w:rsidR="00AE11E9" w:rsidRPr="00EE3B67">
        <w:rPr>
          <w:rFonts w:ascii="Arial" w:hAnsi="Arial" w:cs="Arial"/>
          <w:sz w:val="24"/>
          <w:szCs w:val="24"/>
        </w:rPr>
        <w:t xml:space="preserve"> además al registrar un usuario por seguridad la longitud de la</w:t>
      </w:r>
      <w:r w:rsidR="00335BE5">
        <w:rPr>
          <w:rFonts w:ascii="Arial" w:hAnsi="Arial" w:cs="Arial"/>
          <w:sz w:val="24"/>
          <w:szCs w:val="24"/>
        </w:rPr>
        <w:t xml:space="preserve"> contraseña debe ser de mínimo 7</w:t>
      </w:r>
      <w:r w:rsidR="00AE11E9" w:rsidRPr="00EE3B67">
        <w:rPr>
          <w:rFonts w:ascii="Arial" w:hAnsi="Arial" w:cs="Arial"/>
          <w:sz w:val="24"/>
          <w:szCs w:val="24"/>
        </w:rPr>
        <w:t xml:space="preserve"> caracteres</w:t>
      </w:r>
      <w:r w:rsidR="00B90165">
        <w:rPr>
          <w:rFonts w:ascii="Arial" w:hAnsi="Arial" w:cs="Arial"/>
          <w:sz w:val="24"/>
          <w:szCs w:val="24"/>
        </w:rPr>
        <w:t>.</w:t>
      </w:r>
    </w:p>
    <w:p w:rsidR="00335BE5" w:rsidRPr="005D4EF0" w:rsidRDefault="00335BE5" w:rsidP="00335BE5">
      <w:pPr>
        <w:jc w:val="both"/>
        <w:rPr>
          <w:rFonts w:ascii="Arial" w:hAnsi="Arial" w:cs="Arial"/>
          <w:sz w:val="24"/>
          <w:szCs w:val="24"/>
        </w:rPr>
      </w:pPr>
      <w:r>
        <w:rPr>
          <w:rFonts w:ascii="Arial" w:hAnsi="Arial" w:cs="Arial"/>
          <w:sz w:val="24"/>
          <w:szCs w:val="24"/>
        </w:rPr>
        <w:t>También</w:t>
      </w:r>
      <w:r w:rsidR="003763E0">
        <w:rPr>
          <w:rFonts w:ascii="Arial" w:hAnsi="Arial" w:cs="Arial"/>
          <w:sz w:val="24"/>
          <w:szCs w:val="24"/>
        </w:rPr>
        <w:t xml:space="preserve"> el sistema utiliza una función de encriptación, la cual cierta información sin formato es cifrado de forma que el resultado sea ilegible a menos que se conozcan los datos necesarios para su interpretación. Es una medida de seguridad utilizada para que al momento de almacenar o transmitir información sensible ésta no pueda ser obtenida con facilidad por terceros</w:t>
      </w:r>
      <w:r w:rsidR="00231CEC">
        <w:rPr>
          <w:rFonts w:ascii="Arial" w:hAnsi="Arial" w:cs="Arial"/>
          <w:sz w:val="24"/>
          <w:szCs w:val="24"/>
        </w:rPr>
        <w:t>.</w:t>
      </w:r>
      <w:r w:rsidR="003763E0">
        <w:rPr>
          <w:rFonts w:ascii="Arial" w:hAnsi="Arial" w:cs="Arial"/>
          <w:sz w:val="24"/>
          <w:szCs w:val="24"/>
        </w:rPr>
        <w:t xml:space="preserve"> </w:t>
      </w:r>
      <w:r>
        <w:rPr>
          <w:rFonts w:ascii="Arial" w:hAnsi="Arial" w:cs="Arial"/>
          <w:sz w:val="24"/>
          <w:szCs w:val="24"/>
        </w:rPr>
        <w:t xml:space="preserve">Además está protegido contra SQL </w:t>
      </w:r>
      <w:proofErr w:type="spellStart"/>
      <w:r>
        <w:rPr>
          <w:rFonts w:ascii="Arial" w:hAnsi="Arial" w:cs="Arial"/>
          <w:sz w:val="24"/>
          <w:szCs w:val="24"/>
        </w:rPr>
        <w:t>injection</w:t>
      </w:r>
      <w:proofErr w:type="spellEnd"/>
      <w:r>
        <w:rPr>
          <w:rFonts w:ascii="Arial" w:hAnsi="Arial" w:cs="Arial"/>
          <w:sz w:val="24"/>
          <w:szCs w:val="24"/>
        </w:rPr>
        <w:t xml:space="preserve"> </w:t>
      </w:r>
      <w:proofErr w:type="spellStart"/>
      <w:r>
        <w:rPr>
          <w:rFonts w:ascii="Arial" w:hAnsi="Arial" w:cs="Arial"/>
          <w:sz w:val="24"/>
          <w:szCs w:val="24"/>
        </w:rPr>
        <w:t>Attack</w:t>
      </w:r>
      <w:proofErr w:type="spellEnd"/>
      <w:r>
        <w:rPr>
          <w:rFonts w:ascii="Arial" w:hAnsi="Arial" w:cs="Arial"/>
          <w:sz w:val="24"/>
          <w:szCs w:val="24"/>
        </w:rPr>
        <w:t xml:space="preserve"> (A</w:t>
      </w:r>
      <w:r w:rsidRPr="00335BE5">
        <w:rPr>
          <w:rFonts w:ascii="Arial" w:hAnsi="Arial" w:cs="Arial"/>
          <w:sz w:val="24"/>
          <w:szCs w:val="24"/>
        </w:rPr>
        <w:t xml:space="preserve">taque de inyección </w:t>
      </w:r>
      <w:r>
        <w:rPr>
          <w:rFonts w:ascii="Arial" w:hAnsi="Arial" w:cs="Arial"/>
          <w:sz w:val="24"/>
          <w:szCs w:val="24"/>
        </w:rPr>
        <w:t>SQL).</w:t>
      </w:r>
    </w:p>
    <w:p w:rsidR="005D4EF0" w:rsidRPr="00EE3B67" w:rsidRDefault="005D4EF0" w:rsidP="00231CEC">
      <w:pPr>
        <w:jc w:val="both"/>
        <w:rPr>
          <w:rFonts w:ascii="Arial" w:hAnsi="Arial" w:cs="Arial"/>
          <w:sz w:val="24"/>
          <w:szCs w:val="24"/>
        </w:rPr>
      </w:pPr>
    </w:p>
    <w:p w:rsidR="00C720B9" w:rsidRDefault="005D4EF0" w:rsidP="00231CEC">
      <w:pPr>
        <w:jc w:val="both"/>
        <w:rPr>
          <w:rFonts w:ascii="Arial" w:hAnsi="Arial" w:cs="Arial"/>
          <w:sz w:val="24"/>
          <w:szCs w:val="24"/>
        </w:rPr>
      </w:pPr>
      <w:r>
        <w:rPr>
          <w:rFonts w:ascii="Arial" w:hAnsi="Arial" w:cs="Arial"/>
          <w:sz w:val="24"/>
          <w:szCs w:val="24"/>
        </w:rPr>
        <w:t xml:space="preserve">Se aplica el </w:t>
      </w:r>
      <w:r w:rsidRPr="005D4EF0">
        <w:rPr>
          <w:rFonts w:ascii="Arial" w:hAnsi="Arial" w:cs="Arial"/>
          <w:sz w:val="24"/>
          <w:szCs w:val="24"/>
        </w:rPr>
        <w:t xml:space="preserve"> MVC </w:t>
      </w:r>
      <w:r>
        <w:rPr>
          <w:rFonts w:ascii="Arial" w:hAnsi="Arial" w:cs="Arial"/>
          <w:sz w:val="24"/>
          <w:szCs w:val="24"/>
        </w:rPr>
        <w:t xml:space="preserve">(Modelo, vista, controlador) para implementar un software más robusto con un ciclo de vida más adecuado, donde se potencie la facilidad de mantenimiento, reutilización del código y la separación de conceptos de la interfaz de usuario. </w:t>
      </w:r>
    </w:p>
    <w:p w:rsidR="00C720B9" w:rsidRPr="00EE3B67" w:rsidRDefault="00C720B9" w:rsidP="00EE3B67"/>
    <w:p w:rsidR="00C720B9" w:rsidRPr="00EE3B67" w:rsidRDefault="00C720B9" w:rsidP="00EE3B67"/>
    <w:p w:rsidR="00C720B9" w:rsidRPr="00EE3B67" w:rsidRDefault="00C720B9" w:rsidP="00EE3B67"/>
    <w:p w:rsidR="00C720B9" w:rsidRPr="00EE3B67" w:rsidRDefault="00C720B9" w:rsidP="00EE3B67"/>
    <w:p w:rsidR="00C720B9" w:rsidRPr="00EE3B67" w:rsidRDefault="00C720B9" w:rsidP="00EE3B67"/>
    <w:p w:rsidR="00C720B9" w:rsidRPr="00EE3B67" w:rsidRDefault="00C720B9" w:rsidP="00EE3B67"/>
    <w:p w:rsidR="007B121B" w:rsidRPr="00EE3B67" w:rsidRDefault="007B121B" w:rsidP="00EE3B67"/>
    <w:p w:rsidR="007B121B" w:rsidRPr="00EE3B67" w:rsidRDefault="007B121B" w:rsidP="00EE3B67"/>
    <w:p w:rsidR="007B121B" w:rsidRPr="00EE3B67" w:rsidRDefault="007B121B" w:rsidP="00EE3B67"/>
    <w:p w:rsidR="00BA66DE" w:rsidRDefault="00BA66DE" w:rsidP="00BA66DE"/>
    <w:p w:rsidR="00BA66DE" w:rsidRDefault="00BA66DE" w:rsidP="00BA66DE"/>
    <w:p w:rsidR="00B90165" w:rsidRDefault="00B90165" w:rsidP="00BA66DE"/>
    <w:p w:rsidR="00F459CB" w:rsidRPr="001F69C4" w:rsidRDefault="009C190B" w:rsidP="00BD01B5">
      <w:pPr>
        <w:pStyle w:val="Ttulo1"/>
      </w:pPr>
      <w:bookmarkStart w:id="370" w:name="_Toc27128004"/>
      <w:r w:rsidRPr="001F69C4">
        <w:t>GLOSARIO</w:t>
      </w:r>
      <w:bookmarkEnd w:id="370"/>
    </w:p>
    <w:p w:rsidR="00A85233" w:rsidRPr="00F8735C" w:rsidRDefault="00A85233" w:rsidP="00BD01B5">
      <w:pPr>
        <w:pStyle w:val="Ttulo2"/>
      </w:pPr>
      <w:bookmarkStart w:id="371" w:name="_Toc27128006"/>
      <w:proofErr w:type="spellStart"/>
      <w:r w:rsidRPr="00F8735C">
        <w:t>Plugins</w:t>
      </w:r>
      <w:proofErr w:type="spellEnd"/>
      <w:r w:rsidRPr="00F8735C">
        <w:t>:</w:t>
      </w:r>
      <w:bookmarkEnd w:id="371"/>
      <w:r w:rsidRPr="00F8735C">
        <w:t xml:space="preserve"> </w:t>
      </w:r>
    </w:p>
    <w:p w:rsidR="009C190B" w:rsidRPr="00F8735C" w:rsidRDefault="009D7A49" w:rsidP="00F8735C">
      <w:pPr>
        <w:spacing w:after="0"/>
        <w:jc w:val="both"/>
        <w:rPr>
          <w:rFonts w:ascii="Arial" w:hAnsi="Arial" w:cs="Arial"/>
          <w:b/>
          <w:sz w:val="24"/>
          <w:szCs w:val="24"/>
          <w:u w:val="single"/>
        </w:rPr>
      </w:pPr>
      <w:r w:rsidRPr="00F8735C">
        <w:rPr>
          <w:rFonts w:ascii="Arial" w:hAnsi="Arial" w:cs="Arial"/>
          <w:sz w:val="24"/>
          <w:szCs w:val="24"/>
        </w:rPr>
        <w:t>E</w:t>
      </w:r>
      <w:r w:rsidR="00A85233" w:rsidRPr="00F8735C">
        <w:rPr>
          <w:rFonts w:ascii="Arial" w:hAnsi="Arial" w:cs="Arial"/>
          <w:sz w:val="24"/>
          <w:szCs w:val="24"/>
        </w:rPr>
        <w:t xml:space="preserve">s aquella aplicación que, en un programa informático, añade una funcionalidad adicional o una nueva característica al software. En nuestro idioma, por lo tanto, puede nombrarse al </w:t>
      </w:r>
      <w:proofErr w:type="spellStart"/>
      <w:r w:rsidR="00A85233" w:rsidRPr="00F8735C">
        <w:rPr>
          <w:rFonts w:ascii="Arial" w:hAnsi="Arial" w:cs="Arial"/>
          <w:sz w:val="24"/>
          <w:szCs w:val="24"/>
        </w:rPr>
        <w:t>plugin</w:t>
      </w:r>
      <w:proofErr w:type="spellEnd"/>
      <w:r w:rsidR="00A85233" w:rsidRPr="00F8735C">
        <w:rPr>
          <w:rFonts w:ascii="Arial" w:hAnsi="Arial" w:cs="Arial"/>
          <w:sz w:val="24"/>
          <w:szCs w:val="24"/>
        </w:rPr>
        <w:t xml:space="preserve"> como un complemento.</w:t>
      </w:r>
      <w:r w:rsidR="00A85233" w:rsidRPr="00F8735C">
        <w:rPr>
          <w:rFonts w:ascii="Arial" w:hAnsi="Arial" w:cs="Arial"/>
          <w:sz w:val="24"/>
          <w:szCs w:val="24"/>
        </w:rPr>
        <w:br/>
      </w:r>
    </w:p>
    <w:p w:rsidR="009D7A49" w:rsidRPr="00F8735C" w:rsidRDefault="009D7A49" w:rsidP="00BD01B5">
      <w:pPr>
        <w:pStyle w:val="Ttulo2"/>
      </w:pPr>
      <w:bookmarkStart w:id="372" w:name="_Toc27128007"/>
      <w:r w:rsidRPr="00F8735C">
        <w:t xml:space="preserve">Open </w:t>
      </w:r>
      <w:proofErr w:type="spellStart"/>
      <w:r w:rsidRPr="00F8735C">
        <w:t>Source</w:t>
      </w:r>
      <w:proofErr w:type="spellEnd"/>
      <w:r w:rsidRPr="00F8735C">
        <w:t> (Código abierto):</w:t>
      </w:r>
      <w:bookmarkEnd w:id="372"/>
    </w:p>
    <w:p w:rsidR="009D7A49" w:rsidRPr="00F8735C" w:rsidRDefault="009D7A49" w:rsidP="00F8735C">
      <w:pPr>
        <w:spacing w:after="0"/>
        <w:jc w:val="both"/>
        <w:rPr>
          <w:rFonts w:ascii="Arial" w:hAnsi="Arial" w:cs="Arial"/>
          <w:sz w:val="24"/>
          <w:szCs w:val="24"/>
        </w:rPr>
      </w:pPr>
      <w:r w:rsidRPr="00F8735C">
        <w:rPr>
          <w:rFonts w:ascii="Arial" w:hAnsi="Arial" w:cs="Arial"/>
          <w:sz w:val="24"/>
          <w:szCs w:val="24"/>
        </w:rPr>
        <w:t>Es el término con el que se conoce al software distribuido y desarrollado libremente. El código abierto tiene un punto de vista más orientado a los beneficios prácticos de compartir el código que a las cuestiones éticas y morales las cuales destacan en el llamado software libre.</w:t>
      </w:r>
    </w:p>
    <w:p w:rsidR="00BA66DE" w:rsidRPr="00F8735C" w:rsidRDefault="00BA66DE" w:rsidP="00F8735C">
      <w:pPr>
        <w:spacing w:after="0"/>
        <w:jc w:val="both"/>
        <w:rPr>
          <w:rFonts w:ascii="Arial" w:hAnsi="Arial" w:cs="Arial"/>
          <w:sz w:val="24"/>
          <w:szCs w:val="24"/>
        </w:rPr>
      </w:pPr>
    </w:p>
    <w:p w:rsidR="00BA66DE" w:rsidRPr="00F8735C" w:rsidRDefault="00BA66DE" w:rsidP="00BD01B5">
      <w:pPr>
        <w:pStyle w:val="Ttulo2"/>
      </w:pPr>
      <w:bookmarkStart w:id="373" w:name="_Toc27128008"/>
      <w:r w:rsidRPr="00F8735C">
        <w:t>BASE DE DATOS:</w:t>
      </w:r>
      <w:bookmarkEnd w:id="373"/>
      <w:r w:rsidRPr="00F8735C">
        <w:t xml:space="preserve"> </w:t>
      </w:r>
    </w:p>
    <w:p w:rsidR="00A85233" w:rsidRDefault="00BA66DE" w:rsidP="00F8735C">
      <w:pPr>
        <w:spacing w:after="0"/>
        <w:jc w:val="both"/>
        <w:rPr>
          <w:rFonts w:ascii="Arial" w:hAnsi="Arial" w:cs="Arial"/>
          <w:sz w:val="24"/>
          <w:szCs w:val="24"/>
        </w:rPr>
      </w:pPr>
      <w:r w:rsidRPr="00F8735C">
        <w:rPr>
          <w:rFonts w:ascii="Arial" w:hAnsi="Arial" w:cs="Arial"/>
          <w:sz w:val="24"/>
          <w:szCs w:val="24"/>
        </w:rPr>
        <w:t>Aplicación informática para manejar información en forma  “fichas”: de clientes, artículos, películas, etc. La mayoría de las bases de datos actuales permiten hacer listados, consultas, crear pantallas de visualización de datos, controlar el acceso de los usuarios, etc. También es cada vez más frecuente que las consultas se puedan hacer en un lenguaje estándar conocido como SQL.</w:t>
      </w:r>
    </w:p>
    <w:p w:rsidR="00F8735C" w:rsidRPr="00F8735C" w:rsidRDefault="00F8735C" w:rsidP="00F8735C">
      <w:pPr>
        <w:spacing w:after="0"/>
        <w:jc w:val="both"/>
        <w:rPr>
          <w:rFonts w:ascii="Arial" w:hAnsi="Arial" w:cs="Arial"/>
          <w:b/>
          <w:sz w:val="24"/>
          <w:szCs w:val="24"/>
          <w:u w:val="single"/>
        </w:rPr>
      </w:pPr>
    </w:p>
    <w:p w:rsidR="00F8735C" w:rsidRDefault="00F8735C" w:rsidP="00BD01B5">
      <w:pPr>
        <w:pStyle w:val="Ttulo2"/>
      </w:pPr>
      <w:bookmarkStart w:id="374" w:name="_Toc27128009"/>
      <w:r w:rsidRPr="00F8735C">
        <w:lastRenderedPageBreak/>
        <w:t>EJECUTABLE</w:t>
      </w:r>
      <w:r>
        <w:t>:</w:t>
      </w:r>
      <w:bookmarkEnd w:id="374"/>
      <w:r>
        <w:t xml:space="preserve"> </w:t>
      </w:r>
    </w:p>
    <w:p w:rsidR="00F8735C" w:rsidRDefault="00F8735C" w:rsidP="00F8735C">
      <w:pPr>
        <w:spacing w:after="0"/>
        <w:jc w:val="both"/>
        <w:rPr>
          <w:rFonts w:ascii="Arial" w:hAnsi="Arial" w:cs="Arial"/>
          <w:sz w:val="24"/>
          <w:szCs w:val="24"/>
        </w:rPr>
      </w:pPr>
      <w:r w:rsidRPr="00F8735C">
        <w:rPr>
          <w:rFonts w:ascii="Arial" w:hAnsi="Arial" w:cs="Arial"/>
          <w:sz w:val="24"/>
          <w:szCs w:val="24"/>
        </w:rPr>
        <w:t>Un programa que se puede “ejecutar”; o usar “por sí solo”, sin que haga falta tener una cierta aplicación informática desde la que manejarlo (para más detalles, ver Compilador).</w:t>
      </w:r>
    </w:p>
    <w:p w:rsidR="00F8735C" w:rsidRDefault="00F8735C" w:rsidP="00F8735C">
      <w:pPr>
        <w:spacing w:after="0"/>
        <w:jc w:val="both"/>
        <w:rPr>
          <w:rFonts w:ascii="Arial" w:hAnsi="Arial" w:cs="Arial"/>
          <w:sz w:val="24"/>
          <w:szCs w:val="24"/>
        </w:rPr>
      </w:pPr>
    </w:p>
    <w:p w:rsidR="00F8735C" w:rsidRPr="00F8735C" w:rsidRDefault="00F8735C" w:rsidP="00BD01B5">
      <w:pPr>
        <w:pStyle w:val="Ttulo2"/>
      </w:pPr>
      <w:bookmarkStart w:id="375" w:name="_Toc27128010"/>
      <w:r w:rsidRPr="00F8735C">
        <w:t>EJECUTAR:</w:t>
      </w:r>
      <w:bookmarkEnd w:id="375"/>
    </w:p>
    <w:p w:rsidR="00F8735C" w:rsidRDefault="00F8735C" w:rsidP="00F8735C">
      <w:pPr>
        <w:spacing w:after="0"/>
        <w:jc w:val="both"/>
        <w:rPr>
          <w:rFonts w:ascii="Arial" w:hAnsi="Arial" w:cs="Arial"/>
          <w:sz w:val="24"/>
          <w:szCs w:val="24"/>
        </w:rPr>
      </w:pPr>
      <w:r w:rsidRPr="00F8735C">
        <w:rPr>
          <w:rFonts w:ascii="Arial" w:hAnsi="Arial" w:cs="Arial"/>
          <w:sz w:val="24"/>
          <w:szCs w:val="24"/>
        </w:rPr>
        <w:t>En informática, la palabra “ejecutar” (en inglés RUN) equivale  a poner un programa en funcionamiento.</w:t>
      </w:r>
    </w:p>
    <w:p w:rsidR="00F8735C" w:rsidRPr="00BD01B5" w:rsidRDefault="00F8735C" w:rsidP="00BD01B5">
      <w:pPr>
        <w:pStyle w:val="Ttulo2"/>
      </w:pPr>
    </w:p>
    <w:p w:rsidR="00F8735C" w:rsidRPr="00BD01B5" w:rsidRDefault="00F8735C" w:rsidP="00BD01B5">
      <w:pPr>
        <w:pStyle w:val="Ttulo2"/>
      </w:pPr>
      <w:bookmarkStart w:id="376" w:name="_Toc27128011"/>
      <w:r w:rsidRPr="00BD01B5">
        <w:t>GUARDAR:</w:t>
      </w:r>
      <w:bookmarkEnd w:id="376"/>
      <w:r w:rsidRPr="00BD01B5">
        <w:t xml:space="preserve"> </w:t>
      </w:r>
    </w:p>
    <w:p w:rsidR="00F8735C" w:rsidRPr="00F8735C" w:rsidRDefault="00F8735C" w:rsidP="00F8735C">
      <w:pPr>
        <w:spacing w:after="0"/>
        <w:jc w:val="both"/>
        <w:rPr>
          <w:rFonts w:ascii="Arial" w:hAnsi="Arial" w:cs="Arial"/>
          <w:sz w:val="24"/>
          <w:szCs w:val="24"/>
        </w:rPr>
      </w:pPr>
      <w:r>
        <w:rPr>
          <w:rFonts w:ascii="Arial" w:hAnsi="Arial" w:cs="Arial"/>
          <w:sz w:val="24"/>
          <w:szCs w:val="24"/>
        </w:rPr>
        <w:t>A</w:t>
      </w:r>
      <w:r w:rsidRPr="00F8735C">
        <w:rPr>
          <w:rFonts w:ascii="Arial" w:hAnsi="Arial" w:cs="Arial"/>
          <w:sz w:val="24"/>
          <w:szCs w:val="24"/>
        </w:rPr>
        <w:t>cción consistente en almacenar info</w:t>
      </w:r>
      <w:r>
        <w:rPr>
          <w:rFonts w:ascii="Arial" w:hAnsi="Arial" w:cs="Arial"/>
          <w:sz w:val="24"/>
          <w:szCs w:val="24"/>
        </w:rPr>
        <w:t xml:space="preserve">rmación al efecto, generalmente </w:t>
      </w:r>
      <w:r w:rsidRPr="00F8735C">
        <w:rPr>
          <w:rFonts w:ascii="Arial" w:hAnsi="Arial" w:cs="Arial"/>
          <w:sz w:val="24"/>
          <w:szCs w:val="24"/>
        </w:rPr>
        <w:t>en un disco duro o un disquete situado en el drive correspondiente.</w:t>
      </w:r>
    </w:p>
    <w:p w:rsidR="00F8735C" w:rsidRPr="00F8735C" w:rsidRDefault="00F8735C" w:rsidP="00F8735C">
      <w:pPr>
        <w:spacing w:after="0"/>
        <w:jc w:val="both"/>
        <w:rPr>
          <w:rFonts w:ascii="Arial" w:hAnsi="Arial" w:cs="Arial"/>
          <w:sz w:val="24"/>
          <w:szCs w:val="24"/>
        </w:rPr>
      </w:pPr>
    </w:p>
    <w:p w:rsidR="00F8735C" w:rsidRPr="00F8735C" w:rsidRDefault="00F8735C" w:rsidP="00BD01B5">
      <w:pPr>
        <w:pStyle w:val="Ttulo2"/>
      </w:pPr>
      <w:bookmarkStart w:id="377" w:name="_Toc27128012"/>
      <w:r w:rsidRPr="00F8735C">
        <w:t>HARDWARE:</w:t>
      </w:r>
      <w:bookmarkEnd w:id="377"/>
      <w:r w:rsidRPr="00F8735C">
        <w:t xml:space="preserve"> </w:t>
      </w:r>
    </w:p>
    <w:p w:rsidR="00F8735C" w:rsidRDefault="00F8735C" w:rsidP="00F8735C">
      <w:pPr>
        <w:spacing w:after="0"/>
        <w:jc w:val="both"/>
        <w:rPr>
          <w:rFonts w:ascii="Arial" w:hAnsi="Arial" w:cs="Arial"/>
          <w:sz w:val="24"/>
          <w:szCs w:val="24"/>
        </w:rPr>
      </w:pPr>
      <w:r>
        <w:rPr>
          <w:rFonts w:ascii="Arial" w:hAnsi="Arial" w:cs="Arial"/>
          <w:sz w:val="24"/>
          <w:szCs w:val="24"/>
        </w:rPr>
        <w:t>La parte “que se puede tocar”</w:t>
      </w:r>
      <w:r w:rsidRPr="00F8735C">
        <w:rPr>
          <w:rFonts w:ascii="Arial" w:hAnsi="Arial" w:cs="Arial"/>
          <w:sz w:val="24"/>
          <w:szCs w:val="24"/>
        </w:rPr>
        <w:t xml:space="preserve"> d</w:t>
      </w:r>
      <w:r>
        <w:rPr>
          <w:rFonts w:ascii="Arial" w:hAnsi="Arial" w:cs="Arial"/>
          <w:sz w:val="24"/>
          <w:szCs w:val="24"/>
        </w:rPr>
        <w:t xml:space="preserve">e un ordenador: caja (y todo su </w:t>
      </w:r>
      <w:r w:rsidRPr="00F8735C">
        <w:rPr>
          <w:rFonts w:ascii="Arial" w:hAnsi="Arial" w:cs="Arial"/>
          <w:sz w:val="24"/>
          <w:szCs w:val="24"/>
        </w:rPr>
        <w:t>contenido), teclado, pantalla, etc.</w:t>
      </w:r>
    </w:p>
    <w:p w:rsidR="00F8735C" w:rsidRPr="00F8735C" w:rsidRDefault="00F8735C" w:rsidP="00BD01B5">
      <w:pPr>
        <w:pStyle w:val="Ttulo2"/>
      </w:pPr>
      <w:bookmarkStart w:id="378" w:name="_Toc27128013"/>
      <w:r w:rsidRPr="00F8735C">
        <w:t>HIPERVÍNCULO:</w:t>
      </w:r>
      <w:bookmarkEnd w:id="378"/>
      <w:r w:rsidRPr="00F8735C">
        <w:t xml:space="preserve"> </w:t>
      </w:r>
    </w:p>
    <w:p w:rsidR="00F8735C" w:rsidRDefault="00F8735C" w:rsidP="00F8735C">
      <w:pPr>
        <w:spacing w:after="0"/>
        <w:jc w:val="both"/>
        <w:rPr>
          <w:rFonts w:ascii="Arial" w:hAnsi="Arial" w:cs="Arial"/>
          <w:sz w:val="24"/>
          <w:szCs w:val="24"/>
        </w:rPr>
      </w:pPr>
      <w:r>
        <w:rPr>
          <w:rFonts w:ascii="Arial" w:hAnsi="Arial" w:cs="Arial"/>
          <w:sz w:val="24"/>
          <w:szCs w:val="24"/>
        </w:rPr>
        <w:t>E</w:t>
      </w:r>
      <w:r w:rsidRPr="00F8735C">
        <w:rPr>
          <w:rFonts w:ascii="Arial" w:hAnsi="Arial" w:cs="Arial"/>
          <w:sz w:val="24"/>
          <w:szCs w:val="24"/>
        </w:rPr>
        <w:t xml:space="preserve">n un texto clásico, la estructura </w:t>
      </w:r>
      <w:r>
        <w:rPr>
          <w:rFonts w:ascii="Arial" w:hAnsi="Arial" w:cs="Arial"/>
          <w:sz w:val="24"/>
          <w:szCs w:val="24"/>
        </w:rPr>
        <w:t xml:space="preserve">es totalmente lineal: se lee de </w:t>
      </w:r>
      <w:r w:rsidRPr="00F8735C">
        <w:rPr>
          <w:rFonts w:ascii="Arial" w:hAnsi="Arial" w:cs="Arial"/>
          <w:sz w:val="24"/>
          <w:szCs w:val="24"/>
        </w:rPr>
        <w:t>principio a fin; en un hipertexto, se pretende pode</w:t>
      </w:r>
      <w:r>
        <w:rPr>
          <w:rFonts w:ascii="Arial" w:hAnsi="Arial" w:cs="Arial"/>
          <w:sz w:val="24"/>
          <w:szCs w:val="24"/>
        </w:rPr>
        <w:t>r romper esa estructura lineal, mediante “</w:t>
      </w:r>
      <w:r w:rsidRPr="00F8735C">
        <w:rPr>
          <w:rFonts w:ascii="Arial" w:hAnsi="Arial" w:cs="Arial"/>
          <w:sz w:val="24"/>
          <w:szCs w:val="24"/>
        </w:rPr>
        <w:t>enlaces</w:t>
      </w:r>
      <w:r>
        <w:rPr>
          <w:rFonts w:ascii="Arial" w:hAnsi="Arial" w:cs="Arial"/>
          <w:sz w:val="24"/>
          <w:szCs w:val="24"/>
        </w:rPr>
        <w:t>” (también llamados “Vínculos” o “</w:t>
      </w:r>
      <w:r w:rsidRPr="00F8735C">
        <w:rPr>
          <w:rFonts w:ascii="Arial" w:hAnsi="Arial" w:cs="Arial"/>
          <w:sz w:val="24"/>
          <w:szCs w:val="24"/>
        </w:rPr>
        <w:t>Hi</w:t>
      </w:r>
      <w:r>
        <w:rPr>
          <w:rFonts w:ascii="Arial" w:hAnsi="Arial" w:cs="Arial"/>
          <w:sz w:val="24"/>
          <w:szCs w:val="24"/>
        </w:rPr>
        <w:t xml:space="preserve">pervínculos”) que permiten </w:t>
      </w:r>
      <w:r w:rsidRPr="00F8735C">
        <w:rPr>
          <w:rFonts w:ascii="Arial" w:hAnsi="Arial" w:cs="Arial"/>
          <w:sz w:val="24"/>
          <w:szCs w:val="24"/>
        </w:rPr>
        <w:t>saltar a otros temas relacionados, donde enco</w:t>
      </w:r>
      <w:r>
        <w:rPr>
          <w:rFonts w:ascii="Arial" w:hAnsi="Arial" w:cs="Arial"/>
          <w:sz w:val="24"/>
          <w:szCs w:val="24"/>
        </w:rPr>
        <w:t xml:space="preserve">ntrar información ampliada. Las </w:t>
      </w:r>
      <w:r w:rsidRPr="00F8735C">
        <w:rPr>
          <w:rFonts w:ascii="Arial" w:hAnsi="Arial" w:cs="Arial"/>
          <w:sz w:val="24"/>
          <w:szCs w:val="24"/>
        </w:rPr>
        <w:t>páginas Web de Internet (como ésta) son un ejemplo claro de Hipertexto.</w:t>
      </w:r>
    </w:p>
    <w:p w:rsidR="00F8735C" w:rsidRPr="00F8735C" w:rsidRDefault="00F8735C" w:rsidP="00F8735C">
      <w:pPr>
        <w:spacing w:after="0"/>
        <w:jc w:val="both"/>
        <w:rPr>
          <w:rFonts w:ascii="Arial" w:hAnsi="Arial" w:cs="Arial"/>
          <w:sz w:val="24"/>
          <w:szCs w:val="24"/>
        </w:rPr>
      </w:pPr>
    </w:p>
    <w:p w:rsidR="00F8735C" w:rsidRPr="00F8735C" w:rsidRDefault="00F8735C" w:rsidP="00BD01B5">
      <w:pPr>
        <w:pStyle w:val="Ttulo2"/>
      </w:pPr>
      <w:bookmarkStart w:id="379" w:name="_Toc27128014"/>
      <w:r w:rsidRPr="00F8735C">
        <w:t>HTTP:</w:t>
      </w:r>
      <w:bookmarkEnd w:id="379"/>
      <w:r w:rsidRPr="00F8735C">
        <w:t xml:space="preserve"> </w:t>
      </w:r>
    </w:p>
    <w:p w:rsidR="00F8735C" w:rsidRPr="00F8735C" w:rsidRDefault="00F8735C" w:rsidP="00F8735C">
      <w:pPr>
        <w:spacing w:after="0"/>
        <w:jc w:val="both"/>
        <w:rPr>
          <w:rFonts w:ascii="Arial" w:hAnsi="Arial" w:cs="Arial"/>
          <w:sz w:val="24"/>
          <w:szCs w:val="24"/>
        </w:rPr>
      </w:pPr>
      <w:r w:rsidRPr="00F8735C">
        <w:rPr>
          <w:rFonts w:ascii="Arial" w:hAnsi="Arial" w:cs="Arial"/>
          <w:sz w:val="24"/>
          <w:szCs w:val="24"/>
        </w:rPr>
        <w:t>El protocolo usado en las páginas del WWW (</w:t>
      </w:r>
      <w:proofErr w:type="spellStart"/>
      <w:r w:rsidRPr="00F8735C">
        <w:rPr>
          <w:rFonts w:ascii="Arial" w:hAnsi="Arial" w:cs="Arial"/>
          <w:sz w:val="24"/>
          <w:szCs w:val="24"/>
        </w:rPr>
        <w:t>HyperText</w:t>
      </w:r>
      <w:proofErr w:type="spellEnd"/>
      <w:r w:rsidRPr="00F8735C">
        <w:rPr>
          <w:rFonts w:ascii="Arial" w:hAnsi="Arial" w:cs="Arial"/>
          <w:sz w:val="24"/>
          <w:szCs w:val="24"/>
        </w:rPr>
        <w:t xml:space="preserve"> Transfer </w:t>
      </w:r>
      <w:proofErr w:type="spellStart"/>
      <w:r w:rsidRPr="00F8735C">
        <w:rPr>
          <w:rFonts w:ascii="Arial" w:hAnsi="Arial" w:cs="Arial"/>
          <w:sz w:val="24"/>
          <w:szCs w:val="24"/>
        </w:rPr>
        <w:t>Protocol</w:t>
      </w:r>
      <w:proofErr w:type="spellEnd"/>
      <w:r w:rsidRPr="00F8735C">
        <w:rPr>
          <w:rFonts w:ascii="Arial" w:hAnsi="Arial" w:cs="Arial"/>
          <w:sz w:val="24"/>
          <w:szCs w:val="24"/>
        </w:rPr>
        <w:t>).</w:t>
      </w:r>
    </w:p>
    <w:p w:rsidR="00AD68FF" w:rsidRDefault="00AD68FF" w:rsidP="00F8735C">
      <w:pPr>
        <w:spacing w:after="0"/>
        <w:jc w:val="both"/>
        <w:rPr>
          <w:rFonts w:ascii="Arial" w:hAnsi="Arial" w:cs="Arial"/>
          <w:b/>
          <w:sz w:val="24"/>
          <w:szCs w:val="24"/>
        </w:rPr>
      </w:pPr>
    </w:p>
    <w:p w:rsidR="00F8735C" w:rsidRPr="00F8735C" w:rsidRDefault="00F8735C" w:rsidP="00BD01B5">
      <w:pPr>
        <w:pStyle w:val="Ttulo2"/>
      </w:pPr>
      <w:bookmarkStart w:id="380" w:name="_Toc27128015"/>
      <w:r w:rsidRPr="00F8735C">
        <w:t>INTERFAZ:</w:t>
      </w:r>
      <w:bookmarkEnd w:id="380"/>
      <w:r w:rsidRPr="00F8735C">
        <w:t xml:space="preserve"> </w:t>
      </w:r>
    </w:p>
    <w:p w:rsidR="00F8735C" w:rsidRPr="00F8735C" w:rsidRDefault="00F8735C" w:rsidP="00F8735C">
      <w:pPr>
        <w:spacing w:after="0"/>
        <w:jc w:val="both"/>
        <w:rPr>
          <w:rFonts w:ascii="Arial" w:hAnsi="Arial" w:cs="Arial"/>
          <w:sz w:val="24"/>
          <w:szCs w:val="24"/>
        </w:rPr>
      </w:pPr>
      <w:r w:rsidRPr="00F8735C">
        <w:rPr>
          <w:rFonts w:ascii="Arial" w:hAnsi="Arial" w:cs="Arial"/>
          <w:sz w:val="24"/>
          <w:szCs w:val="24"/>
        </w:rPr>
        <w:t>Conexión de un ordenador con el exterior, o entre dos dispositivos.</w:t>
      </w:r>
    </w:p>
    <w:p w:rsidR="00AD68FF" w:rsidRDefault="00AD68FF" w:rsidP="00E61919">
      <w:pPr>
        <w:spacing w:after="0"/>
        <w:jc w:val="both"/>
        <w:rPr>
          <w:rFonts w:ascii="Arial" w:hAnsi="Arial" w:cs="Arial"/>
          <w:b/>
          <w:sz w:val="24"/>
          <w:szCs w:val="24"/>
        </w:rPr>
      </w:pPr>
    </w:p>
    <w:p w:rsidR="00E61919" w:rsidRPr="00E61919" w:rsidRDefault="00F8735C" w:rsidP="00BD01B5">
      <w:pPr>
        <w:pStyle w:val="Ttulo2"/>
      </w:pPr>
      <w:bookmarkStart w:id="381" w:name="_Toc27128016"/>
      <w:r w:rsidRPr="00E61919">
        <w:lastRenderedPageBreak/>
        <w:t>LENGUAJE DE PROGRAMACIÓN:</w:t>
      </w:r>
      <w:bookmarkEnd w:id="381"/>
      <w:r w:rsidRPr="00E61919">
        <w:t xml:space="preserve"> </w:t>
      </w:r>
    </w:p>
    <w:p w:rsidR="00F8735C" w:rsidRPr="00E61919" w:rsidRDefault="00F8735C" w:rsidP="00E61919">
      <w:pPr>
        <w:spacing w:after="0"/>
        <w:jc w:val="both"/>
        <w:rPr>
          <w:rFonts w:ascii="Arial" w:hAnsi="Arial" w:cs="Arial"/>
          <w:sz w:val="24"/>
          <w:szCs w:val="24"/>
        </w:rPr>
      </w:pPr>
      <w:r w:rsidRPr="00E61919">
        <w:rPr>
          <w:rFonts w:ascii="Arial" w:hAnsi="Arial" w:cs="Arial"/>
          <w:sz w:val="24"/>
          <w:szCs w:val="24"/>
        </w:rPr>
        <w:t>1. conjun</w:t>
      </w:r>
      <w:r w:rsidR="00E61919" w:rsidRPr="00E61919">
        <w:rPr>
          <w:rFonts w:ascii="Arial" w:hAnsi="Arial" w:cs="Arial"/>
          <w:sz w:val="24"/>
          <w:szCs w:val="24"/>
        </w:rPr>
        <w:t xml:space="preserve">to de normas «lingüísticas» que </w:t>
      </w:r>
      <w:r w:rsidRPr="00E61919">
        <w:rPr>
          <w:rFonts w:ascii="Arial" w:hAnsi="Arial" w:cs="Arial"/>
          <w:sz w:val="24"/>
          <w:szCs w:val="24"/>
        </w:rPr>
        <w:t>permiten escribir un programa y que éste sea ent</w:t>
      </w:r>
      <w:r w:rsidR="00E61919" w:rsidRPr="00E61919">
        <w:rPr>
          <w:rFonts w:ascii="Arial" w:hAnsi="Arial" w:cs="Arial"/>
          <w:sz w:val="24"/>
          <w:szCs w:val="24"/>
        </w:rPr>
        <w:t xml:space="preserve">endido por el ordenador y pueda </w:t>
      </w:r>
      <w:r w:rsidRPr="00E61919">
        <w:rPr>
          <w:rFonts w:ascii="Arial" w:hAnsi="Arial" w:cs="Arial"/>
          <w:sz w:val="24"/>
          <w:szCs w:val="24"/>
        </w:rPr>
        <w:t>ser trasladado a ordenadores similares para su funcionami</w:t>
      </w:r>
      <w:r w:rsidR="00E61919" w:rsidRPr="00E61919">
        <w:rPr>
          <w:rFonts w:ascii="Arial" w:hAnsi="Arial" w:cs="Arial"/>
          <w:sz w:val="24"/>
          <w:szCs w:val="24"/>
        </w:rPr>
        <w:t xml:space="preserve">ento en otros sistemas. </w:t>
      </w:r>
      <w:r w:rsidRPr="00E61919">
        <w:rPr>
          <w:rFonts w:ascii="Arial" w:hAnsi="Arial" w:cs="Arial"/>
          <w:sz w:val="24"/>
          <w:szCs w:val="24"/>
        </w:rPr>
        <w:t>2. cualquier lenguaje artificial que puede utilizars</w:t>
      </w:r>
      <w:r w:rsidR="00E61919" w:rsidRPr="00E61919">
        <w:rPr>
          <w:rFonts w:ascii="Arial" w:hAnsi="Arial" w:cs="Arial"/>
          <w:sz w:val="24"/>
          <w:szCs w:val="24"/>
        </w:rPr>
        <w:t xml:space="preserve">e para definir una secuencia de </w:t>
      </w:r>
      <w:r w:rsidRPr="00E61919">
        <w:rPr>
          <w:rFonts w:ascii="Arial" w:hAnsi="Arial" w:cs="Arial"/>
          <w:sz w:val="24"/>
          <w:szCs w:val="24"/>
        </w:rPr>
        <w:t>instrucciones para su procesamiento por un ordenador o computadora.</w:t>
      </w:r>
    </w:p>
    <w:p w:rsidR="00AD68FF" w:rsidRDefault="00AD68FF" w:rsidP="00AD68FF">
      <w:pPr>
        <w:spacing w:after="0"/>
        <w:jc w:val="both"/>
        <w:rPr>
          <w:rFonts w:ascii="Arial" w:hAnsi="Arial" w:cs="Arial"/>
          <w:b/>
          <w:sz w:val="24"/>
          <w:szCs w:val="24"/>
          <w:u w:val="single"/>
        </w:rPr>
      </w:pPr>
    </w:p>
    <w:p w:rsidR="00AD68FF" w:rsidRPr="00AD68FF" w:rsidRDefault="00AD68FF" w:rsidP="001A5BB8">
      <w:pPr>
        <w:pStyle w:val="Ttulo2"/>
      </w:pPr>
      <w:bookmarkStart w:id="382" w:name="_Toc27128017"/>
      <w:r w:rsidRPr="00AD68FF">
        <w:t>LOGIN:</w:t>
      </w:r>
      <w:bookmarkEnd w:id="382"/>
      <w:r w:rsidRPr="00AD68FF">
        <w:t xml:space="preserve"> </w:t>
      </w:r>
    </w:p>
    <w:p w:rsidR="00AD68FF" w:rsidRPr="00AD68FF" w:rsidRDefault="00AD68FF" w:rsidP="00AD68FF">
      <w:pPr>
        <w:spacing w:after="0"/>
        <w:jc w:val="both"/>
        <w:rPr>
          <w:rFonts w:ascii="Arial" w:hAnsi="Arial" w:cs="Arial"/>
          <w:sz w:val="24"/>
          <w:szCs w:val="24"/>
        </w:rPr>
      </w:pPr>
      <w:r w:rsidRPr="00AD68FF">
        <w:rPr>
          <w:rFonts w:ascii="Arial" w:hAnsi="Arial" w:cs="Arial"/>
          <w:sz w:val="24"/>
          <w:szCs w:val="24"/>
        </w:rPr>
        <w:t>Entrada de identificación, conexión.</w:t>
      </w:r>
    </w:p>
    <w:p w:rsidR="00AD68FF" w:rsidRPr="00AD68FF" w:rsidRDefault="00AD68FF" w:rsidP="00AD68FF">
      <w:pPr>
        <w:spacing w:after="0"/>
        <w:jc w:val="both"/>
        <w:rPr>
          <w:rFonts w:ascii="Arial" w:hAnsi="Arial" w:cs="Arial"/>
          <w:b/>
          <w:sz w:val="24"/>
          <w:szCs w:val="24"/>
          <w:u w:val="single"/>
        </w:rPr>
      </w:pPr>
    </w:p>
    <w:p w:rsidR="00AD68FF" w:rsidRPr="00AD68FF" w:rsidRDefault="00AD68FF" w:rsidP="001A5BB8">
      <w:pPr>
        <w:pStyle w:val="Ttulo2"/>
      </w:pPr>
      <w:bookmarkStart w:id="383" w:name="_Toc27128018"/>
      <w:r w:rsidRPr="00AD68FF">
        <w:t>LOGOUT:</w:t>
      </w:r>
      <w:bookmarkEnd w:id="383"/>
      <w:r w:rsidRPr="00AD68FF">
        <w:t xml:space="preserve"> </w:t>
      </w:r>
    </w:p>
    <w:p w:rsidR="00AD68FF" w:rsidRDefault="00AD68FF" w:rsidP="00AD68FF">
      <w:pPr>
        <w:spacing w:after="0"/>
        <w:jc w:val="both"/>
        <w:rPr>
          <w:rFonts w:ascii="Arial" w:hAnsi="Arial" w:cs="Arial"/>
          <w:sz w:val="24"/>
          <w:szCs w:val="24"/>
        </w:rPr>
      </w:pPr>
      <w:r w:rsidRPr="00AD68FF">
        <w:rPr>
          <w:rFonts w:ascii="Arial" w:hAnsi="Arial" w:cs="Arial"/>
          <w:sz w:val="24"/>
          <w:szCs w:val="24"/>
        </w:rPr>
        <w:t>Salir del sistema, desconexión.</w:t>
      </w:r>
    </w:p>
    <w:p w:rsidR="009F5B4C" w:rsidRDefault="009F5B4C" w:rsidP="00AD68FF">
      <w:pPr>
        <w:spacing w:after="0"/>
        <w:jc w:val="both"/>
        <w:rPr>
          <w:rFonts w:ascii="Arial" w:hAnsi="Arial" w:cs="Arial"/>
          <w:sz w:val="24"/>
          <w:szCs w:val="24"/>
        </w:rPr>
      </w:pPr>
    </w:p>
    <w:p w:rsidR="009F5B4C" w:rsidRPr="009F5B4C" w:rsidRDefault="009F5B4C" w:rsidP="001A5BB8">
      <w:pPr>
        <w:pStyle w:val="Ttulo2"/>
      </w:pPr>
      <w:bookmarkStart w:id="384" w:name="_Toc27128019"/>
      <w:r w:rsidRPr="009F5B4C">
        <w:t>PÁGINAS DINÁMICAS:</w:t>
      </w:r>
      <w:bookmarkEnd w:id="384"/>
      <w:r w:rsidRPr="009F5B4C">
        <w:t xml:space="preserve"> </w:t>
      </w:r>
    </w:p>
    <w:p w:rsidR="009F5B4C" w:rsidRPr="009F5B4C" w:rsidRDefault="009F5B4C" w:rsidP="009F5B4C">
      <w:pPr>
        <w:spacing w:after="0"/>
        <w:jc w:val="both"/>
        <w:rPr>
          <w:rFonts w:ascii="Arial" w:hAnsi="Arial" w:cs="Arial"/>
          <w:sz w:val="24"/>
          <w:szCs w:val="24"/>
        </w:rPr>
      </w:pPr>
      <w:r>
        <w:rPr>
          <w:rFonts w:ascii="Arial" w:hAnsi="Arial" w:cs="Arial"/>
          <w:sz w:val="24"/>
          <w:szCs w:val="24"/>
        </w:rPr>
        <w:t>P</w:t>
      </w:r>
      <w:r w:rsidRPr="009F5B4C">
        <w:rPr>
          <w:rFonts w:ascii="Arial" w:hAnsi="Arial" w:cs="Arial"/>
          <w:sz w:val="24"/>
          <w:szCs w:val="24"/>
        </w:rPr>
        <w:t>áginas Web que contien</w:t>
      </w:r>
      <w:r>
        <w:rPr>
          <w:rFonts w:ascii="Arial" w:hAnsi="Arial" w:cs="Arial"/>
          <w:sz w:val="24"/>
          <w:szCs w:val="24"/>
        </w:rPr>
        <w:t xml:space="preserve">en, además de texto y gráficos, </w:t>
      </w:r>
      <w:r w:rsidRPr="009F5B4C">
        <w:rPr>
          <w:rFonts w:ascii="Arial" w:hAnsi="Arial" w:cs="Arial"/>
          <w:sz w:val="24"/>
          <w:szCs w:val="24"/>
        </w:rPr>
        <w:t xml:space="preserve">archivos de sonido, de vídeo, animaciones o </w:t>
      </w:r>
      <w:r>
        <w:rPr>
          <w:rFonts w:ascii="Arial" w:hAnsi="Arial" w:cs="Arial"/>
          <w:sz w:val="24"/>
          <w:szCs w:val="24"/>
        </w:rPr>
        <w:t xml:space="preserve">elementos interactivos. Para su </w:t>
      </w:r>
      <w:r w:rsidRPr="009F5B4C">
        <w:rPr>
          <w:rFonts w:ascii="Arial" w:hAnsi="Arial" w:cs="Arial"/>
          <w:sz w:val="24"/>
          <w:szCs w:val="24"/>
        </w:rPr>
        <w:t>correcta reproducción, suele requerir la instalación</w:t>
      </w:r>
      <w:r>
        <w:rPr>
          <w:rFonts w:ascii="Arial" w:hAnsi="Arial" w:cs="Arial"/>
          <w:sz w:val="24"/>
          <w:szCs w:val="24"/>
        </w:rPr>
        <w:t xml:space="preserve"> e integración en el sistema de </w:t>
      </w:r>
      <w:r w:rsidRPr="009F5B4C">
        <w:rPr>
          <w:rFonts w:ascii="Arial" w:hAnsi="Arial" w:cs="Arial"/>
          <w:sz w:val="24"/>
          <w:szCs w:val="24"/>
        </w:rPr>
        <w:t>pequeñas aplicaciones especiales.</w:t>
      </w:r>
    </w:p>
    <w:p w:rsidR="009F5B4C" w:rsidRPr="009F5B4C" w:rsidRDefault="009F5B4C" w:rsidP="009F5B4C">
      <w:pPr>
        <w:spacing w:after="0"/>
        <w:jc w:val="both"/>
        <w:rPr>
          <w:rFonts w:ascii="Arial" w:hAnsi="Arial" w:cs="Arial"/>
          <w:b/>
          <w:sz w:val="24"/>
          <w:szCs w:val="24"/>
          <w:u w:val="single"/>
        </w:rPr>
      </w:pPr>
    </w:p>
    <w:p w:rsidR="009F5B4C" w:rsidRPr="009F5B4C" w:rsidRDefault="009F5B4C" w:rsidP="001A5BB8">
      <w:pPr>
        <w:pStyle w:val="Ttulo2"/>
      </w:pPr>
      <w:bookmarkStart w:id="385" w:name="_Toc27128020"/>
      <w:r w:rsidRPr="009F5B4C">
        <w:t>PANTALLA:</w:t>
      </w:r>
      <w:bookmarkEnd w:id="385"/>
      <w:r w:rsidRPr="009F5B4C">
        <w:t xml:space="preserve"> </w:t>
      </w:r>
    </w:p>
    <w:p w:rsidR="009F5B4C" w:rsidRPr="00AD68FF" w:rsidRDefault="009F5B4C" w:rsidP="009F5B4C">
      <w:pPr>
        <w:spacing w:after="0"/>
        <w:jc w:val="both"/>
        <w:rPr>
          <w:rFonts w:ascii="Arial" w:hAnsi="Arial" w:cs="Arial"/>
          <w:sz w:val="24"/>
          <w:szCs w:val="24"/>
        </w:rPr>
      </w:pPr>
      <w:r>
        <w:rPr>
          <w:rFonts w:ascii="Arial" w:hAnsi="Arial" w:cs="Arial"/>
          <w:sz w:val="24"/>
          <w:szCs w:val="24"/>
        </w:rPr>
        <w:t>D</w:t>
      </w:r>
      <w:r w:rsidRPr="009F5B4C">
        <w:rPr>
          <w:rFonts w:ascii="Arial" w:hAnsi="Arial" w:cs="Arial"/>
          <w:sz w:val="24"/>
          <w:szCs w:val="24"/>
        </w:rPr>
        <w:t xml:space="preserve">enominada a veces </w:t>
      </w:r>
      <w:proofErr w:type="spellStart"/>
      <w:r w:rsidRPr="009F5B4C">
        <w:rPr>
          <w:rFonts w:ascii="Arial" w:hAnsi="Arial" w:cs="Arial"/>
          <w:sz w:val="24"/>
          <w:szCs w:val="24"/>
        </w:rPr>
        <w:t>display</w:t>
      </w:r>
      <w:proofErr w:type="spellEnd"/>
      <w:r w:rsidRPr="009F5B4C">
        <w:rPr>
          <w:rFonts w:ascii="Arial" w:hAnsi="Arial" w:cs="Arial"/>
          <w:sz w:val="24"/>
          <w:szCs w:val="24"/>
        </w:rPr>
        <w:t>. Periféri</w:t>
      </w:r>
      <w:r>
        <w:rPr>
          <w:rFonts w:ascii="Arial" w:hAnsi="Arial" w:cs="Arial"/>
          <w:sz w:val="24"/>
          <w:szCs w:val="24"/>
        </w:rPr>
        <w:t xml:space="preserve">co generalmente integrado en el </w:t>
      </w:r>
      <w:r w:rsidRPr="009F5B4C">
        <w:rPr>
          <w:rFonts w:ascii="Arial" w:hAnsi="Arial" w:cs="Arial"/>
          <w:sz w:val="24"/>
          <w:szCs w:val="24"/>
        </w:rPr>
        <w:t>monitor. (Ver: Resolución, VGA, EGA y CGA).</w:t>
      </w:r>
    </w:p>
    <w:p w:rsidR="009F5B4C" w:rsidRDefault="009F5B4C" w:rsidP="009F5B4C">
      <w:pPr>
        <w:spacing w:after="0"/>
        <w:rPr>
          <w:rFonts w:ascii="Arial" w:hAnsi="Arial" w:cs="Arial"/>
          <w:b/>
          <w:sz w:val="24"/>
          <w:szCs w:val="24"/>
        </w:rPr>
      </w:pPr>
    </w:p>
    <w:p w:rsidR="009F5B4C" w:rsidRPr="009F5B4C" w:rsidRDefault="009F5B4C" w:rsidP="001A5BB8">
      <w:pPr>
        <w:pStyle w:val="Ttulo2"/>
      </w:pPr>
      <w:bookmarkStart w:id="386" w:name="_Toc27128021"/>
      <w:r w:rsidRPr="009F5B4C">
        <w:t>PROGRAMACIÓN:</w:t>
      </w:r>
      <w:bookmarkEnd w:id="386"/>
      <w:r w:rsidRPr="009F5B4C">
        <w:t xml:space="preserve"> </w:t>
      </w:r>
    </w:p>
    <w:p w:rsidR="009F5B4C" w:rsidRPr="009F5B4C" w:rsidRDefault="009F5B4C" w:rsidP="009F5B4C">
      <w:pPr>
        <w:spacing w:after="0"/>
        <w:jc w:val="both"/>
        <w:rPr>
          <w:rFonts w:ascii="Arial" w:hAnsi="Arial" w:cs="Arial"/>
          <w:sz w:val="24"/>
          <w:szCs w:val="24"/>
        </w:rPr>
      </w:pPr>
      <w:r w:rsidRPr="009F5B4C">
        <w:rPr>
          <w:rFonts w:ascii="Arial" w:hAnsi="Arial" w:cs="Arial"/>
          <w:sz w:val="24"/>
          <w:szCs w:val="24"/>
        </w:rPr>
        <w:t xml:space="preserve">Programar es automatizar y definir una serie de procesos para resolver un problema y obtener un resultado final. Un programa es el conjunto de instrucciones que se le dan al ordenador para resolver un problema o tarea determinada. Consiste en proporcionar a un equipo un conjunto de instrucciones (o sentencias) que deben ser ejecutadas en orden, y que proporcionan una salida. Preparación de los datos previos indispensables para obtener la solución de un problema mediante las instrucciones codificadas de un ordenador. Lenguaje de Programación Se utilizan para indicar al ordenador las acciones que ha de realizar para resolver un </w:t>
      </w:r>
      <w:r w:rsidRPr="009F5B4C">
        <w:rPr>
          <w:rFonts w:ascii="Arial" w:hAnsi="Arial" w:cs="Arial"/>
          <w:sz w:val="24"/>
          <w:szCs w:val="24"/>
        </w:rPr>
        <w:lastRenderedPageBreak/>
        <w:t>determinado problema. Básicamente los lenguajes de programación se componen de ordenes (en adelante llamadas instrucciones) que es lo que en sí mismo le dice al ordenador lo que tiene que hacer. Un conjunto de esas instrucciones forman el programa.</w:t>
      </w:r>
    </w:p>
    <w:p w:rsidR="00D658BE" w:rsidRPr="00E11DBD" w:rsidRDefault="00D658BE" w:rsidP="00E11DBD">
      <w:pPr>
        <w:spacing w:after="0"/>
        <w:jc w:val="center"/>
        <w:rPr>
          <w:rFonts w:ascii="Arial" w:hAnsi="Arial" w:cs="Arial"/>
          <w:b/>
          <w:sz w:val="24"/>
          <w:szCs w:val="24"/>
          <w:u w:val="single"/>
        </w:rPr>
      </w:pPr>
    </w:p>
    <w:p w:rsidR="00E11DBD" w:rsidRPr="00E11DBD" w:rsidRDefault="00266798" w:rsidP="001A5BB8">
      <w:pPr>
        <w:pStyle w:val="Ttulo2"/>
      </w:pPr>
      <w:bookmarkStart w:id="387" w:name="_Toc27128022"/>
      <w:r w:rsidRPr="00E11DBD">
        <w:t>SCRIPT:</w:t>
      </w:r>
      <w:bookmarkEnd w:id="387"/>
      <w:r w:rsidRPr="00E11DBD">
        <w:t xml:space="preserve"> </w:t>
      </w:r>
    </w:p>
    <w:p w:rsidR="00266798" w:rsidRPr="00E11DBD" w:rsidRDefault="00266798" w:rsidP="00E11DBD">
      <w:pPr>
        <w:spacing w:after="0"/>
        <w:jc w:val="both"/>
        <w:rPr>
          <w:rFonts w:ascii="Arial" w:hAnsi="Arial" w:cs="Arial"/>
          <w:sz w:val="24"/>
          <w:szCs w:val="24"/>
        </w:rPr>
      </w:pPr>
      <w:r w:rsidRPr="00E11DBD">
        <w:rPr>
          <w:rFonts w:ascii="Arial" w:hAnsi="Arial" w:cs="Arial"/>
          <w:sz w:val="24"/>
          <w:szCs w:val="24"/>
        </w:rPr>
        <w:t>Pequeños programas incrustados en las páginas que nos permiten definir interactividades de cualquier tipo.</w:t>
      </w:r>
    </w:p>
    <w:p w:rsidR="00E11DBD" w:rsidRDefault="00E11DBD" w:rsidP="00E11DBD">
      <w:pPr>
        <w:spacing w:after="0"/>
        <w:jc w:val="both"/>
        <w:rPr>
          <w:rFonts w:ascii="Arial" w:hAnsi="Arial" w:cs="Arial"/>
          <w:b/>
          <w:sz w:val="24"/>
          <w:szCs w:val="24"/>
        </w:rPr>
      </w:pPr>
    </w:p>
    <w:p w:rsidR="00266798" w:rsidRPr="00E11DBD" w:rsidRDefault="00266798" w:rsidP="00E11DBD">
      <w:pPr>
        <w:spacing w:after="0"/>
        <w:jc w:val="both"/>
        <w:rPr>
          <w:rFonts w:ascii="Arial" w:hAnsi="Arial" w:cs="Arial"/>
          <w:b/>
          <w:sz w:val="24"/>
          <w:szCs w:val="24"/>
          <w:u w:val="single"/>
        </w:rPr>
      </w:pPr>
    </w:p>
    <w:p w:rsidR="00266798" w:rsidRPr="00E11DBD" w:rsidRDefault="00266798" w:rsidP="001A5BB8">
      <w:pPr>
        <w:pStyle w:val="Ttulo2"/>
      </w:pPr>
      <w:bookmarkStart w:id="388" w:name="_Toc27128024"/>
      <w:r w:rsidRPr="00E11DBD">
        <w:t>SERVIDOR:</w:t>
      </w:r>
      <w:bookmarkEnd w:id="388"/>
      <w:r w:rsidRPr="00E11DBD">
        <w:t xml:space="preserve"> </w:t>
      </w:r>
    </w:p>
    <w:p w:rsidR="00266798" w:rsidRPr="00E11DBD" w:rsidRDefault="00266798" w:rsidP="00E11DBD">
      <w:pPr>
        <w:spacing w:after="0"/>
        <w:jc w:val="both"/>
        <w:rPr>
          <w:rFonts w:ascii="Arial" w:hAnsi="Arial" w:cs="Arial"/>
          <w:sz w:val="24"/>
          <w:szCs w:val="24"/>
        </w:rPr>
      </w:pPr>
      <w:r w:rsidRPr="00E11DBD">
        <w:rPr>
          <w:rFonts w:ascii="Arial" w:hAnsi="Arial" w:cs="Arial"/>
          <w:sz w:val="24"/>
          <w:szCs w:val="24"/>
        </w:rPr>
        <w:t>1. genéricamente, dispositivo de un sistema que resuelve las peticiones de otros elementos del sistema, denominados clientes. (Ver: Cliente/servidor). 2. computadora conectada a una red que pone sus recursos a disposición del resto de los integrantes de la red. Suele utilizarse para mantener 86 datos centralizados o para gestionar recursos compartidos. Internet es en último término un conjunto de servidores que proporcionan servicios de transferencia de ficheros, correo electrónico o páginas WEB, entre otros.</w:t>
      </w:r>
    </w:p>
    <w:p w:rsidR="00E11DBD" w:rsidRDefault="00E11DBD" w:rsidP="00E11DBD">
      <w:pPr>
        <w:spacing w:after="0"/>
        <w:jc w:val="both"/>
        <w:rPr>
          <w:rFonts w:ascii="Arial" w:hAnsi="Arial" w:cs="Arial"/>
          <w:b/>
          <w:sz w:val="24"/>
          <w:szCs w:val="24"/>
        </w:rPr>
      </w:pPr>
    </w:p>
    <w:p w:rsidR="00266798" w:rsidRPr="00E11DBD" w:rsidRDefault="00266798" w:rsidP="001A5BB8">
      <w:pPr>
        <w:pStyle w:val="Ttulo2"/>
      </w:pPr>
      <w:bookmarkStart w:id="389" w:name="_Toc27128025"/>
      <w:r w:rsidRPr="00E11DBD">
        <w:t>SÍMBOLO DEL SISTEMA:</w:t>
      </w:r>
      <w:bookmarkEnd w:id="389"/>
      <w:r w:rsidRPr="00E11DBD">
        <w:t xml:space="preserve"> </w:t>
      </w:r>
    </w:p>
    <w:p w:rsidR="00266798" w:rsidRPr="00E11DBD" w:rsidRDefault="00266798" w:rsidP="00E11DBD">
      <w:pPr>
        <w:spacing w:after="0"/>
        <w:jc w:val="both"/>
        <w:rPr>
          <w:rFonts w:ascii="Arial" w:hAnsi="Arial" w:cs="Arial"/>
          <w:sz w:val="24"/>
          <w:szCs w:val="24"/>
        </w:rPr>
      </w:pPr>
      <w:r w:rsidRPr="00E11DBD">
        <w:rPr>
          <w:rFonts w:ascii="Arial" w:hAnsi="Arial" w:cs="Arial"/>
          <w:sz w:val="24"/>
          <w:szCs w:val="24"/>
        </w:rPr>
        <w:t>También conocido como “</w:t>
      </w:r>
      <w:proofErr w:type="spellStart"/>
      <w:r w:rsidRPr="00E11DBD">
        <w:rPr>
          <w:rFonts w:ascii="Arial" w:hAnsi="Arial" w:cs="Arial"/>
          <w:sz w:val="24"/>
          <w:szCs w:val="24"/>
        </w:rPr>
        <w:t>prompt</w:t>
      </w:r>
      <w:proofErr w:type="spellEnd"/>
      <w:r w:rsidRPr="00E11DBD">
        <w:rPr>
          <w:rFonts w:ascii="Arial" w:hAnsi="Arial" w:cs="Arial"/>
          <w:sz w:val="24"/>
          <w:szCs w:val="24"/>
        </w:rPr>
        <w:t xml:space="preserve">”. Es la forma en la que el sistema operativo indica al usuario que está preparado para recibir comandos que ejecutar. En MS-DOS el símbolo de sistema o </w:t>
      </w:r>
      <w:proofErr w:type="spellStart"/>
      <w:r w:rsidRPr="00E11DBD">
        <w:rPr>
          <w:rFonts w:ascii="Arial" w:hAnsi="Arial" w:cs="Arial"/>
          <w:sz w:val="24"/>
          <w:szCs w:val="24"/>
        </w:rPr>
        <w:t>prompt</w:t>
      </w:r>
      <w:proofErr w:type="spellEnd"/>
      <w:r w:rsidRPr="00E11DBD">
        <w:rPr>
          <w:rFonts w:ascii="Arial" w:hAnsi="Arial" w:cs="Arial"/>
          <w:sz w:val="24"/>
          <w:szCs w:val="24"/>
        </w:rPr>
        <w:t xml:space="preserve"> suele mostrar también el directorio de trabajo, como por ejemplo C:\&gt;;</w:t>
      </w:r>
    </w:p>
    <w:p w:rsidR="00E11DBD" w:rsidRDefault="00E11DBD" w:rsidP="00E11DBD">
      <w:pPr>
        <w:spacing w:after="0"/>
        <w:jc w:val="both"/>
        <w:rPr>
          <w:rFonts w:ascii="Arial" w:hAnsi="Arial" w:cs="Arial"/>
          <w:b/>
          <w:sz w:val="24"/>
          <w:szCs w:val="24"/>
        </w:rPr>
      </w:pPr>
    </w:p>
    <w:p w:rsidR="00266798" w:rsidRPr="00E11DBD" w:rsidRDefault="00266798" w:rsidP="001A5BB8">
      <w:pPr>
        <w:pStyle w:val="Ttulo2"/>
      </w:pPr>
      <w:bookmarkStart w:id="390" w:name="_Toc27128026"/>
      <w:r w:rsidRPr="00E11DBD">
        <w:t>SINTAXIS:</w:t>
      </w:r>
      <w:bookmarkEnd w:id="390"/>
      <w:r w:rsidRPr="00E11DBD">
        <w:t xml:space="preserve"> </w:t>
      </w:r>
    </w:p>
    <w:p w:rsidR="00E11DBD" w:rsidRDefault="00266798" w:rsidP="00E11DBD">
      <w:pPr>
        <w:spacing w:after="0"/>
        <w:jc w:val="both"/>
        <w:rPr>
          <w:rFonts w:ascii="Arial" w:hAnsi="Arial" w:cs="Arial"/>
          <w:sz w:val="24"/>
          <w:szCs w:val="24"/>
        </w:rPr>
      </w:pPr>
      <w:r w:rsidRPr="00E11DBD">
        <w:rPr>
          <w:rFonts w:ascii="Arial" w:hAnsi="Arial" w:cs="Arial"/>
          <w:sz w:val="24"/>
          <w:szCs w:val="24"/>
        </w:rPr>
        <w:t>En informática, se denomina «sintaxis» al conjunto de normas que gobiernan la asociación de variables de programación para formar las instrucciones.</w:t>
      </w:r>
    </w:p>
    <w:p w:rsidR="00266798" w:rsidRPr="00E11DBD" w:rsidRDefault="00266798" w:rsidP="001A5BB8">
      <w:pPr>
        <w:pStyle w:val="Ttulo2"/>
      </w:pPr>
      <w:bookmarkStart w:id="391" w:name="_Toc27128027"/>
      <w:r w:rsidRPr="00E11DBD">
        <w:t>SQL:</w:t>
      </w:r>
      <w:bookmarkEnd w:id="391"/>
    </w:p>
    <w:p w:rsidR="00266798" w:rsidRDefault="00266798" w:rsidP="00E11DBD">
      <w:pPr>
        <w:spacing w:after="0"/>
        <w:jc w:val="both"/>
        <w:rPr>
          <w:rFonts w:ascii="Arial" w:hAnsi="Arial" w:cs="Arial"/>
          <w:sz w:val="24"/>
          <w:szCs w:val="24"/>
        </w:rPr>
      </w:pPr>
      <w:r w:rsidRPr="00E11DBD">
        <w:rPr>
          <w:rFonts w:ascii="Arial" w:hAnsi="Arial" w:cs="Arial"/>
          <w:sz w:val="24"/>
          <w:szCs w:val="24"/>
        </w:rPr>
        <w:t>(</w:t>
      </w:r>
      <w:proofErr w:type="spellStart"/>
      <w:r w:rsidRPr="00E11DBD">
        <w:rPr>
          <w:rFonts w:ascii="Arial" w:hAnsi="Arial" w:cs="Arial"/>
          <w:sz w:val="24"/>
          <w:szCs w:val="24"/>
        </w:rPr>
        <w:t>Structured</w:t>
      </w:r>
      <w:proofErr w:type="spellEnd"/>
      <w:r w:rsidRPr="00E11DBD">
        <w:rPr>
          <w:rFonts w:ascii="Arial" w:hAnsi="Arial" w:cs="Arial"/>
          <w:sz w:val="24"/>
          <w:szCs w:val="24"/>
        </w:rPr>
        <w:t xml:space="preserve"> </w:t>
      </w:r>
      <w:proofErr w:type="spellStart"/>
      <w:r w:rsidRPr="00E11DBD">
        <w:rPr>
          <w:rFonts w:ascii="Arial" w:hAnsi="Arial" w:cs="Arial"/>
          <w:sz w:val="24"/>
          <w:szCs w:val="24"/>
        </w:rPr>
        <w:t>Query</w:t>
      </w:r>
      <w:proofErr w:type="spellEnd"/>
      <w:r w:rsidRPr="00E11DBD">
        <w:rPr>
          <w:rFonts w:ascii="Arial" w:hAnsi="Arial" w:cs="Arial"/>
          <w:sz w:val="24"/>
          <w:szCs w:val="24"/>
        </w:rPr>
        <w:t xml:space="preserve"> </w:t>
      </w:r>
      <w:proofErr w:type="spellStart"/>
      <w:r w:rsidRPr="00E11DBD">
        <w:rPr>
          <w:rFonts w:ascii="Arial" w:hAnsi="Arial" w:cs="Arial"/>
          <w:sz w:val="24"/>
          <w:szCs w:val="24"/>
        </w:rPr>
        <w:t>Language</w:t>
      </w:r>
      <w:proofErr w:type="spellEnd"/>
      <w:r w:rsidRPr="00E11DBD">
        <w:rPr>
          <w:rFonts w:ascii="Arial" w:hAnsi="Arial" w:cs="Arial"/>
          <w:sz w:val="24"/>
          <w:szCs w:val="24"/>
        </w:rPr>
        <w:t xml:space="preserve">). </w:t>
      </w:r>
      <w:proofErr w:type="gramStart"/>
      <w:r w:rsidRPr="00E11DBD">
        <w:rPr>
          <w:rFonts w:ascii="Arial" w:hAnsi="Arial" w:cs="Arial"/>
          <w:sz w:val="24"/>
          <w:szCs w:val="24"/>
        </w:rPr>
        <w:t>es</w:t>
      </w:r>
      <w:proofErr w:type="gramEnd"/>
      <w:r w:rsidRPr="00E11DBD">
        <w:rPr>
          <w:rFonts w:ascii="Arial" w:hAnsi="Arial" w:cs="Arial"/>
          <w:sz w:val="24"/>
          <w:szCs w:val="24"/>
        </w:rPr>
        <w:t xml:space="preserve"> un estándar en el lenguaje de acceso a bases de datos. Originalmente, era un lenguaje de acceso al sistema de gestión de bases de </w:t>
      </w:r>
      <w:r w:rsidRPr="00E11DBD">
        <w:rPr>
          <w:rFonts w:ascii="Arial" w:hAnsi="Arial" w:cs="Arial"/>
          <w:sz w:val="24"/>
          <w:szCs w:val="24"/>
        </w:rPr>
        <w:lastRenderedPageBreak/>
        <w:t>datos denominado DB2 en plataformas 390 de IBM. En la actualidad está adoptado por ISO.</w:t>
      </w:r>
    </w:p>
    <w:p w:rsidR="00E11DBD" w:rsidRDefault="00E11DBD" w:rsidP="00E11DBD">
      <w:pPr>
        <w:spacing w:after="0"/>
        <w:jc w:val="both"/>
        <w:rPr>
          <w:rFonts w:ascii="Arial" w:hAnsi="Arial" w:cs="Arial"/>
          <w:sz w:val="24"/>
          <w:szCs w:val="24"/>
        </w:rPr>
      </w:pPr>
    </w:p>
    <w:p w:rsidR="008302BB" w:rsidRPr="008302BB" w:rsidRDefault="008302BB" w:rsidP="001A5BB8">
      <w:pPr>
        <w:pStyle w:val="Ttulo2"/>
      </w:pPr>
      <w:bookmarkStart w:id="392" w:name="_Toc27128028"/>
      <w:r w:rsidRPr="008302BB">
        <w:t>WEB:</w:t>
      </w:r>
      <w:bookmarkEnd w:id="392"/>
      <w:r w:rsidRPr="008302BB">
        <w:t xml:space="preserve"> </w:t>
      </w:r>
    </w:p>
    <w:p w:rsidR="00E11DBD" w:rsidRPr="00E11DBD" w:rsidRDefault="008302BB" w:rsidP="00E11DBD">
      <w:pPr>
        <w:spacing w:after="0"/>
        <w:jc w:val="both"/>
        <w:rPr>
          <w:rFonts w:ascii="Arial" w:hAnsi="Arial" w:cs="Arial"/>
          <w:sz w:val="24"/>
          <w:szCs w:val="24"/>
        </w:rPr>
      </w:pPr>
      <w:r>
        <w:rPr>
          <w:rFonts w:ascii="Arial" w:hAnsi="Arial" w:cs="Arial"/>
          <w:sz w:val="24"/>
          <w:szCs w:val="24"/>
        </w:rPr>
        <w:t>P</w:t>
      </w:r>
      <w:r w:rsidR="00E11DBD" w:rsidRPr="00E11DBD">
        <w:rPr>
          <w:rFonts w:ascii="Arial" w:hAnsi="Arial" w:cs="Arial"/>
          <w:sz w:val="24"/>
          <w:szCs w:val="24"/>
        </w:rPr>
        <w:t>or éste término se suele conocer a WWW (</w:t>
      </w:r>
      <w:proofErr w:type="spellStart"/>
      <w:r w:rsidR="00E11DBD" w:rsidRPr="00E11DBD">
        <w:rPr>
          <w:rFonts w:ascii="Arial" w:hAnsi="Arial" w:cs="Arial"/>
          <w:sz w:val="24"/>
          <w:szCs w:val="24"/>
        </w:rPr>
        <w:t>World</w:t>
      </w:r>
      <w:proofErr w:type="spellEnd"/>
      <w:r w:rsidR="00E11DBD" w:rsidRPr="00E11DBD">
        <w:rPr>
          <w:rFonts w:ascii="Arial" w:hAnsi="Arial" w:cs="Arial"/>
          <w:sz w:val="24"/>
          <w:szCs w:val="24"/>
        </w:rPr>
        <w:t xml:space="preserve"> Wide Web), creado por el</w:t>
      </w:r>
    </w:p>
    <w:p w:rsidR="00E11DBD" w:rsidRPr="00E11DBD" w:rsidRDefault="00E11DBD" w:rsidP="00E11DBD">
      <w:pPr>
        <w:spacing w:after="0"/>
        <w:jc w:val="both"/>
        <w:rPr>
          <w:rFonts w:ascii="Arial" w:hAnsi="Arial" w:cs="Arial"/>
          <w:sz w:val="24"/>
          <w:szCs w:val="24"/>
        </w:rPr>
      </w:pPr>
      <w:r w:rsidRPr="00E11DBD">
        <w:rPr>
          <w:rFonts w:ascii="Arial" w:hAnsi="Arial" w:cs="Arial"/>
          <w:sz w:val="24"/>
          <w:szCs w:val="24"/>
        </w:rPr>
        <w:t>Centro Europeo de Investigación Nuclear como un sistema de intercambio de</w:t>
      </w:r>
    </w:p>
    <w:p w:rsidR="00E11DBD" w:rsidRPr="00E11DBD" w:rsidRDefault="008302BB" w:rsidP="00E11DBD">
      <w:pPr>
        <w:spacing w:after="0"/>
        <w:jc w:val="both"/>
        <w:rPr>
          <w:rFonts w:ascii="Arial" w:hAnsi="Arial" w:cs="Arial"/>
          <w:sz w:val="24"/>
          <w:szCs w:val="24"/>
        </w:rPr>
      </w:pPr>
      <w:r>
        <w:rPr>
          <w:rFonts w:ascii="Arial" w:hAnsi="Arial" w:cs="Arial"/>
          <w:sz w:val="24"/>
          <w:szCs w:val="24"/>
        </w:rPr>
        <w:t xml:space="preserve">88 </w:t>
      </w:r>
      <w:r w:rsidR="00E11DBD" w:rsidRPr="00E11DBD">
        <w:rPr>
          <w:rFonts w:ascii="Arial" w:hAnsi="Arial" w:cs="Arial"/>
          <w:sz w:val="24"/>
          <w:szCs w:val="24"/>
        </w:rPr>
        <w:t>información y que Internet ha estandar</w:t>
      </w:r>
      <w:r>
        <w:rPr>
          <w:rFonts w:ascii="Arial" w:hAnsi="Arial" w:cs="Arial"/>
          <w:sz w:val="24"/>
          <w:szCs w:val="24"/>
        </w:rPr>
        <w:t xml:space="preserve">izado. Supone un medio cómodo y </w:t>
      </w:r>
      <w:r w:rsidR="00E11DBD" w:rsidRPr="00E11DBD">
        <w:rPr>
          <w:rFonts w:ascii="Arial" w:hAnsi="Arial" w:cs="Arial"/>
          <w:sz w:val="24"/>
          <w:szCs w:val="24"/>
        </w:rPr>
        <w:t>elegante, basado en multimedia e hipertexto, para publicar información en la red.</w:t>
      </w:r>
    </w:p>
    <w:p w:rsidR="00E11DBD" w:rsidRPr="00E11DBD" w:rsidRDefault="00E11DBD" w:rsidP="00E11DBD">
      <w:pPr>
        <w:spacing w:after="0"/>
        <w:jc w:val="both"/>
        <w:rPr>
          <w:rFonts w:ascii="Arial" w:hAnsi="Arial" w:cs="Arial"/>
          <w:sz w:val="24"/>
          <w:szCs w:val="24"/>
        </w:rPr>
      </w:pPr>
      <w:r w:rsidRPr="00E11DBD">
        <w:rPr>
          <w:rFonts w:ascii="Arial" w:hAnsi="Arial" w:cs="Arial"/>
          <w:sz w:val="24"/>
          <w:szCs w:val="24"/>
        </w:rPr>
        <w:t>Inicial y básicamente se compone del protoco</w:t>
      </w:r>
      <w:r w:rsidR="008302BB">
        <w:rPr>
          <w:rFonts w:ascii="Arial" w:hAnsi="Arial" w:cs="Arial"/>
          <w:sz w:val="24"/>
          <w:szCs w:val="24"/>
        </w:rPr>
        <w:t xml:space="preserve">lo http y del lenguaje HTML. Un </w:t>
      </w:r>
      <w:r w:rsidRPr="00E11DBD">
        <w:rPr>
          <w:rFonts w:ascii="Arial" w:hAnsi="Arial" w:cs="Arial"/>
          <w:sz w:val="24"/>
          <w:szCs w:val="24"/>
        </w:rPr>
        <w:t>ejemplo de páginas de éste tipo, es la que tienes delante en estos momentos.</w:t>
      </w:r>
    </w:p>
    <w:p w:rsidR="00E11DBD" w:rsidRPr="00E11DBD" w:rsidRDefault="00E11DBD" w:rsidP="00E11DBD">
      <w:pPr>
        <w:spacing w:after="0"/>
        <w:jc w:val="both"/>
        <w:rPr>
          <w:rFonts w:ascii="Arial" w:hAnsi="Arial" w:cs="Arial"/>
          <w:sz w:val="24"/>
          <w:szCs w:val="24"/>
        </w:rPr>
      </w:pPr>
    </w:p>
    <w:p w:rsidR="008302BB" w:rsidRPr="008302BB" w:rsidRDefault="008302BB" w:rsidP="001A5BB8">
      <w:pPr>
        <w:pStyle w:val="Ttulo2"/>
      </w:pPr>
      <w:bookmarkStart w:id="393" w:name="_Toc27128029"/>
      <w:r w:rsidRPr="008302BB">
        <w:t>WEB 2.0:</w:t>
      </w:r>
      <w:bookmarkEnd w:id="393"/>
      <w:r w:rsidRPr="008302BB">
        <w:t xml:space="preserve"> </w:t>
      </w:r>
    </w:p>
    <w:p w:rsidR="00E11DBD" w:rsidRPr="00E11DBD" w:rsidRDefault="008302BB" w:rsidP="00E11DBD">
      <w:pPr>
        <w:spacing w:after="0"/>
        <w:jc w:val="both"/>
        <w:rPr>
          <w:rFonts w:ascii="Arial" w:hAnsi="Arial" w:cs="Arial"/>
          <w:sz w:val="24"/>
          <w:szCs w:val="24"/>
        </w:rPr>
      </w:pPr>
      <w:r>
        <w:rPr>
          <w:rFonts w:ascii="Arial" w:hAnsi="Arial" w:cs="Arial"/>
          <w:sz w:val="24"/>
          <w:szCs w:val="24"/>
        </w:rPr>
        <w:t>U</w:t>
      </w:r>
      <w:r w:rsidR="00E11DBD" w:rsidRPr="00E11DBD">
        <w:rPr>
          <w:rFonts w:ascii="Arial" w:hAnsi="Arial" w:cs="Arial"/>
          <w:sz w:val="24"/>
          <w:szCs w:val="24"/>
        </w:rPr>
        <w:t>na web 2.0 es la clasificación para la</w:t>
      </w:r>
      <w:r>
        <w:rPr>
          <w:rFonts w:ascii="Arial" w:hAnsi="Arial" w:cs="Arial"/>
          <w:sz w:val="24"/>
          <w:szCs w:val="24"/>
        </w:rPr>
        <w:t xml:space="preserve"> 2da generación de páginas webs </w:t>
      </w:r>
      <w:r w:rsidR="00E11DBD" w:rsidRPr="00E11DBD">
        <w:rPr>
          <w:rFonts w:ascii="Arial" w:hAnsi="Arial" w:cs="Arial"/>
          <w:sz w:val="24"/>
          <w:szCs w:val="24"/>
        </w:rPr>
        <w:t>en el mundo que cuentan con comunidades de u</w:t>
      </w:r>
      <w:r>
        <w:rPr>
          <w:rFonts w:ascii="Arial" w:hAnsi="Arial" w:cs="Arial"/>
          <w:sz w:val="24"/>
          <w:szCs w:val="24"/>
        </w:rPr>
        <w:t xml:space="preserve">suarios, gama de servicios como </w:t>
      </w:r>
      <w:r w:rsidR="00E11DBD" w:rsidRPr="00E11DBD">
        <w:rPr>
          <w:rFonts w:ascii="Arial" w:hAnsi="Arial" w:cs="Arial"/>
          <w:sz w:val="24"/>
          <w:szCs w:val="24"/>
        </w:rPr>
        <w:t>redes sociales, blogs, wikis... También una we</w:t>
      </w:r>
      <w:r>
        <w:rPr>
          <w:rFonts w:ascii="Arial" w:hAnsi="Arial" w:cs="Arial"/>
          <w:sz w:val="24"/>
          <w:szCs w:val="24"/>
        </w:rPr>
        <w:t xml:space="preserve">b 2.0 es llamada una Red social </w:t>
      </w:r>
      <w:r w:rsidR="00E11DBD" w:rsidRPr="00E11DBD">
        <w:rPr>
          <w:rFonts w:ascii="Arial" w:hAnsi="Arial" w:cs="Arial"/>
          <w:sz w:val="24"/>
          <w:szCs w:val="24"/>
        </w:rPr>
        <w:t>pues que une usuarios y visitantes de difere</w:t>
      </w:r>
      <w:r>
        <w:rPr>
          <w:rFonts w:ascii="Arial" w:hAnsi="Arial" w:cs="Arial"/>
          <w:sz w:val="24"/>
          <w:szCs w:val="24"/>
        </w:rPr>
        <w:t xml:space="preserve">ntes países para una comunidad, </w:t>
      </w:r>
      <w:r w:rsidR="00E11DBD" w:rsidRPr="00E11DBD">
        <w:rPr>
          <w:rFonts w:ascii="Arial" w:hAnsi="Arial" w:cs="Arial"/>
          <w:sz w:val="24"/>
          <w:szCs w:val="24"/>
        </w:rPr>
        <w:t>chats, interacción, juegos online y demás.</w:t>
      </w:r>
    </w:p>
    <w:p w:rsidR="008302BB" w:rsidRDefault="008302BB" w:rsidP="00E11DBD">
      <w:pPr>
        <w:spacing w:after="0"/>
        <w:jc w:val="both"/>
        <w:rPr>
          <w:rFonts w:ascii="Arial" w:hAnsi="Arial" w:cs="Arial"/>
          <w:sz w:val="24"/>
          <w:szCs w:val="24"/>
        </w:rPr>
      </w:pPr>
    </w:p>
    <w:p w:rsidR="008302BB" w:rsidRPr="008302BB" w:rsidRDefault="00E11DBD" w:rsidP="001A5BB8">
      <w:pPr>
        <w:pStyle w:val="Ttulo2"/>
      </w:pPr>
      <w:bookmarkStart w:id="394" w:name="_Toc27128030"/>
      <w:r w:rsidRPr="008302BB">
        <w:t>WWW:</w:t>
      </w:r>
      <w:bookmarkEnd w:id="394"/>
      <w:r w:rsidRPr="008302BB">
        <w:t xml:space="preserve"> </w:t>
      </w:r>
    </w:p>
    <w:p w:rsidR="00E11DBD" w:rsidRPr="00E11DBD" w:rsidRDefault="00E11DBD" w:rsidP="00E11DBD">
      <w:pPr>
        <w:spacing w:after="0"/>
        <w:jc w:val="both"/>
        <w:rPr>
          <w:rFonts w:ascii="Arial" w:hAnsi="Arial" w:cs="Arial"/>
          <w:sz w:val="24"/>
          <w:szCs w:val="24"/>
        </w:rPr>
      </w:pPr>
      <w:r w:rsidRPr="00E11DBD">
        <w:rPr>
          <w:rFonts w:ascii="Arial" w:hAnsi="Arial" w:cs="Arial"/>
          <w:sz w:val="24"/>
          <w:szCs w:val="24"/>
        </w:rPr>
        <w:t>1. (</w:t>
      </w:r>
      <w:proofErr w:type="spellStart"/>
      <w:r w:rsidRPr="00E11DBD">
        <w:rPr>
          <w:rFonts w:ascii="Arial" w:hAnsi="Arial" w:cs="Arial"/>
          <w:sz w:val="24"/>
          <w:szCs w:val="24"/>
        </w:rPr>
        <w:t>World</w:t>
      </w:r>
      <w:proofErr w:type="spellEnd"/>
      <w:r w:rsidRPr="00E11DBD">
        <w:rPr>
          <w:rFonts w:ascii="Arial" w:hAnsi="Arial" w:cs="Arial"/>
          <w:sz w:val="24"/>
          <w:szCs w:val="24"/>
        </w:rPr>
        <w:t xml:space="preserve"> Wide Web). </w:t>
      </w:r>
      <w:proofErr w:type="gramStart"/>
      <w:r w:rsidRPr="00E11DBD">
        <w:rPr>
          <w:rFonts w:ascii="Arial" w:hAnsi="Arial" w:cs="Arial"/>
          <w:sz w:val="24"/>
          <w:szCs w:val="24"/>
        </w:rPr>
        <w:t>telaraña</w:t>
      </w:r>
      <w:proofErr w:type="gramEnd"/>
      <w:r w:rsidRPr="00E11DBD">
        <w:rPr>
          <w:rFonts w:ascii="Arial" w:hAnsi="Arial" w:cs="Arial"/>
          <w:sz w:val="24"/>
          <w:szCs w:val="24"/>
        </w:rPr>
        <w:t xml:space="preserve"> o malla </w:t>
      </w:r>
      <w:r w:rsidR="008302BB">
        <w:rPr>
          <w:rFonts w:ascii="Arial" w:hAnsi="Arial" w:cs="Arial"/>
          <w:sz w:val="24"/>
          <w:szCs w:val="24"/>
        </w:rPr>
        <w:t xml:space="preserve">mundial. Sistema de información </w:t>
      </w:r>
      <w:r w:rsidRPr="00E11DBD">
        <w:rPr>
          <w:rFonts w:ascii="Arial" w:hAnsi="Arial" w:cs="Arial"/>
          <w:sz w:val="24"/>
          <w:szCs w:val="24"/>
        </w:rPr>
        <w:t xml:space="preserve">con mecanismos de hipertexto creado por investigadores del </w:t>
      </w:r>
      <w:r w:rsidR="008302BB">
        <w:rPr>
          <w:rFonts w:ascii="Arial" w:hAnsi="Arial" w:cs="Arial"/>
          <w:sz w:val="24"/>
          <w:szCs w:val="24"/>
        </w:rPr>
        <w:t xml:space="preserve">CERN. Los usuarios </w:t>
      </w:r>
      <w:r w:rsidRPr="00E11DBD">
        <w:rPr>
          <w:rFonts w:ascii="Arial" w:hAnsi="Arial" w:cs="Arial"/>
          <w:sz w:val="24"/>
          <w:szCs w:val="24"/>
        </w:rPr>
        <w:t xml:space="preserve">pueden crear, editar y visualizar documentos de </w:t>
      </w:r>
      <w:r w:rsidR="008302BB">
        <w:rPr>
          <w:rFonts w:ascii="Arial" w:hAnsi="Arial" w:cs="Arial"/>
          <w:sz w:val="24"/>
          <w:szCs w:val="24"/>
        </w:rPr>
        <w:t xml:space="preserve">hipertexto. 2. es un sistema de </w:t>
      </w:r>
      <w:r w:rsidRPr="00E11DBD">
        <w:rPr>
          <w:rFonts w:ascii="Arial" w:hAnsi="Arial" w:cs="Arial"/>
          <w:sz w:val="24"/>
          <w:szCs w:val="24"/>
        </w:rPr>
        <w:t>navegador web para extraer elementos de información ll</w:t>
      </w:r>
      <w:r w:rsidR="008302BB">
        <w:rPr>
          <w:rFonts w:ascii="Arial" w:hAnsi="Arial" w:cs="Arial"/>
          <w:sz w:val="24"/>
          <w:szCs w:val="24"/>
        </w:rPr>
        <w:t>amados “documentos” o “páginas web”. Puede referirse a “una web”</w:t>
      </w:r>
      <w:r w:rsidRPr="00E11DBD">
        <w:rPr>
          <w:rFonts w:ascii="Arial" w:hAnsi="Arial" w:cs="Arial"/>
          <w:sz w:val="24"/>
          <w:szCs w:val="24"/>
        </w:rPr>
        <w:t xml:space="preserve"> como </w:t>
      </w:r>
      <w:r w:rsidR="008302BB">
        <w:rPr>
          <w:rFonts w:ascii="Arial" w:hAnsi="Arial" w:cs="Arial"/>
          <w:sz w:val="24"/>
          <w:szCs w:val="24"/>
        </w:rPr>
        <w:t xml:space="preserve">una página, sitio o conjunto de </w:t>
      </w:r>
      <w:r w:rsidRPr="00E11DBD">
        <w:rPr>
          <w:rFonts w:ascii="Arial" w:hAnsi="Arial" w:cs="Arial"/>
          <w:sz w:val="24"/>
          <w:szCs w:val="24"/>
        </w:rPr>
        <w:t xml:space="preserve">sitios que proveen información por los medios descritos, o </w:t>
      </w:r>
      <w:r w:rsidR="008302BB">
        <w:rPr>
          <w:rFonts w:ascii="Arial" w:hAnsi="Arial" w:cs="Arial"/>
          <w:sz w:val="24"/>
          <w:szCs w:val="24"/>
        </w:rPr>
        <w:t xml:space="preserve">a “la Web”, que es la </w:t>
      </w:r>
      <w:r w:rsidRPr="00E11DBD">
        <w:rPr>
          <w:rFonts w:ascii="Arial" w:hAnsi="Arial" w:cs="Arial"/>
          <w:sz w:val="24"/>
          <w:szCs w:val="24"/>
        </w:rPr>
        <w:t>enorme e interconectada red disponible práct</w:t>
      </w:r>
      <w:r w:rsidR="008302BB">
        <w:rPr>
          <w:rFonts w:ascii="Arial" w:hAnsi="Arial" w:cs="Arial"/>
          <w:sz w:val="24"/>
          <w:szCs w:val="24"/>
        </w:rPr>
        <w:t xml:space="preserve">icamente en todos los sitios de </w:t>
      </w:r>
      <w:r w:rsidRPr="00E11DBD">
        <w:rPr>
          <w:rFonts w:ascii="Arial" w:hAnsi="Arial" w:cs="Arial"/>
          <w:sz w:val="24"/>
          <w:szCs w:val="24"/>
        </w:rPr>
        <w:t xml:space="preserve">Internet. Ésta es parte de Internet, siendo la </w:t>
      </w:r>
      <w:proofErr w:type="spellStart"/>
      <w:r w:rsidRPr="00E11DBD">
        <w:rPr>
          <w:rFonts w:ascii="Arial" w:hAnsi="Arial" w:cs="Arial"/>
          <w:sz w:val="24"/>
          <w:szCs w:val="24"/>
        </w:rPr>
        <w:t>World</w:t>
      </w:r>
      <w:proofErr w:type="spellEnd"/>
      <w:r w:rsidRPr="00E11DBD">
        <w:rPr>
          <w:rFonts w:ascii="Arial" w:hAnsi="Arial" w:cs="Arial"/>
          <w:sz w:val="24"/>
          <w:szCs w:val="24"/>
        </w:rPr>
        <w:t xml:space="preserve"> W</w:t>
      </w:r>
      <w:r w:rsidR="008302BB">
        <w:rPr>
          <w:rFonts w:ascii="Arial" w:hAnsi="Arial" w:cs="Arial"/>
          <w:sz w:val="24"/>
          <w:szCs w:val="24"/>
        </w:rPr>
        <w:t xml:space="preserve">ide Web uno de los muchos </w:t>
      </w:r>
      <w:r w:rsidRPr="00E11DBD">
        <w:rPr>
          <w:rFonts w:ascii="Arial" w:hAnsi="Arial" w:cs="Arial"/>
          <w:sz w:val="24"/>
          <w:szCs w:val="24"/>
        </w:rPr>
        <w:t>servicios ofertados en la red Internet.</w:t>
      </w:r>
    </w:p>
    <w:p w:rsidR="00E11DBD" w:rsidRPr="008302BB" w:rsidRDefault="00E11DBD" w:rsidP="00E11DBD">
      <w:pPr>
        <w:spacing w:after="0"/>
        <w:jc w:val="both"/>
        <w:rPr>
          <w:rFonts w:ascii="Arial" w:hAnsi="Arial" w:cs="Arial"/>
          <w:b/>
          <w:sz w:val="24"/>
          <w:szCs w:val="24"/>
          <w:u w:val="single"/>
        </w:rPr>
      </w:pPr>
    </w:p>
    <w:p w:rsidR="008302BB" w:rsidRPr="008302BB" w:rsidRDefault="008302BB" w:rsidP="001A5BB8">
      <w:pPr>
        <w:pStyle w:val="Ttulo2"/>
      </w:pPr>
      <w:bookmarkStart w:id="395" w:name="_Toc27128031"/>
      <w:r w:rsidRPr="008302BB">
        <w:t>ZOOM:</w:t>
      </w:r>
      <w:bookmarkEnd w:id="395"/>
      <w:r w:rsidRPr="008302BB">
        <w:t xml:space="preserve"> </w:t>
      </w:r>
    </w:p>
    <w:p w:rsidR="00E11DBD" w:rsidRPr="00E11DBD" w:rsidRDefault="008302BB" w:rsidP="00E11DBD">
      <w:pPr>
        <w:spacing w:after="0"/>
        <w:jc w:val="both"/>
        <w:rPr>
          <w:rFonts w:ascii="Arial" w:hAnsi="Arial" w:cs="Arial"/>
          <w:sz w:val="24"/>
          <w:szCs w:val="24"/>
        </w:rPr>
      </w:pPr>
      <w:r>
        <w:rPr>
          <w:rFonts w:ascii="Arial" w:hAnsi="Arial" w:cs="Arial"/>
          <w:sz w:val="24"/>
          <w:szCs w:val="24"/>
        </w:rPr>
        <w:t>A</w:t>
      </w:r>
      <w:r w:rsidR="00E11DBD" w:rsidRPr="00E11DBD">
        <w:rPr>
          <w:rFonts w:ascii="Arial" w:hAnsi="Arial" w:cs="Arial"/>
          <w:sz w:val="24"/>
          <w:szCs w:val="24"/>
        </w:rPr>
        <w:t>cción que consiste en ampliar o disminuir l</w:t>
      </w:r>
      <w:r>
        <w:rPr>
          <w:rFonts w:ascii="Arial" w:hAnsi="Arial" w:cs="Arial"/>
          <w:sz w:val="24"/>
          <w:szCs w:val="24"/>
        </w:rPr>
        <w:t xml:space="preserve">a vista de uno o varios objetos </w:t>
      </w:r>
      <w:r w:rsidR="00E11DBD" w:rsidRPr="00E11DBD">
        <w:rPr>
          <w:rFonts w:ascii="Arial" w:hAnsi="Arial" w:cs="Arial"/>
          <w:sz w:val="24"/>
          <w:szCs w:val="24"/>
        </w:rPr>
        <w:t>con el fin de visualizar todo el documento o una parte del mismo.</w:t>
      </w:r>
    </w:p>
    <w:p w:rsidR="00D658BE" w:rsidRDefault="00D658BE" w:rsidP="00646BB7">
      <w:pPr>
        <w:jc w:val="center"/>
        <w:rPr>
          <w:rFonts w:ascii="Arial" w:hAnsi="Arial" w:cs="Arial"/>
          <w:b/>
          <w:sz w:val="24"/>
          <w:szCs w:val="24"/>
        </w:rPr>
      </w:pPr>
    </w:p>
    <w:p w:rsidR="00D658BE" w:rsidRDefault="00D658BE" w:rsidP="00646BB7">
      <w:pPr>
        <w:jc w:val="center"/>
        <w:rPr>
          <w:rFonts w:ascii="Arial" w:hAnsi="Arial" w:cs="Arial"/>
          <w:b/>
          <w:sz w:val="24"/>
          <w:szCs w:val="24"/>
        </w:rPr>
      </w:pPr>
    </w:p>
    <w:p w:rsidR="002C790F" w:rsidRDefault="002C790F" w:rsidP="00C701F8">
      <w:pPr>
        <w:rPr>
          <w:rFonts w:ascii="Arial" w:hAnsi="Arial" w:cs="Arial"/>
          <w:sz w:val="24"/>
          <w:szCs w:val="24"/>
        </w:rPr>
      </w:pPr>
    </w:p>
    <w:p w:rsidR="00A85233" w:rsidRPr="001F69C4" w:rsidRDefault="00A85233"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p w:rsidR="00646BB7" w:rsidRPr="001F69C4" w:rsidRDefault="00646BB7" w:rsidP="00C701F8">
      <w:pPr>
        <w:rPr>
          <w:rFonts w:ascii="Arial" w:hAnsi="Arial" w:cs="Arial"/>
          <w:sz w:val="24"/>
          <w:szCs w:val="24"/>
        </w:rPr>
      </w:pPr>
    </w:p>
    <w:sectPr w:rsidR="00646BB7" w:rsidRPr="001F69C4" w:rsidSect="00E06F5B">
      <w:headerReference w:type="default" r:id="rId47"/>
      <w:footerReference w:type="default" r:id="rId48"/>
      <w:pgSz w:w="12240" w:h="15840"/>
      <w:pgMar w:top="1701" w:right="1134" w:bottom="1701" w:left="2268" w:header="68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6845" w:rsidRDefault="00AA6845" w:rsidP="0069213C">
      <w:pPr>
        <w:spacing w:after="0" w:line="240" w:lineRule="auto"/>
      </w:pPr>
      <w:r>
        <w:separator/>
      </w:r>
    </w:p>
  </w:endnote>
  <w:endnote w:type="continuationSeparator" w:id="0">
    <w:p w:rsidR="00AA6845" w:rsidRDefault="00AA6845" w:rsidP="00692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9D4" w:rsidRDefault="005D69D4" w:rsidP="0053387A">
    <w:pPr>
      <w:pStyle w:val="Piedepgina"/>
    </w:pPr>
  </w:p>
  <w:p w:rsidR="005D69D4" w:rsidRDefault="005D69D4" w:rsidP="0053387A">
    <w:pPr>
      <w:jc w:val="center"/>
      <w:rPr>
        <w:rFonts w:ascii="Franklin Gothic Book" w:hAnsi="Franklin Gothic Book"/>
      </w:rPr>
    </w:pPr>
    <w:r w:rsidRPr="00B018D7">
      <w:rPr>
        <w:noProof/>
        <w:lang w:eastAsia="es-CO"/>
      </w:rPr>
      <mc:AlternateContent>
        <mc:Choice Requires="wpg">
          <w:drawing>
            <wp:anchor distT="0" distB="0" distL="114300" distR="114300" simplePos="0" relativeHeight="251665408" behindDoc="0" locked="0" layoutInCell="1" allowOverlap="1" wp14:anchorId="2433E627" wp14:editId="76111EBC">
              <wp:simplePos x="0" y="0"/>
              <wp:positionH relativeFrom="page">
                <wp:posOffset>2466975</wp:posOffset>
              </wp:positionH>
              <wp:positionV relativeFrom="paragraph">
                <wp:posOffset>13970</wp:posOffset>
              </wp:positionV>
              <wp:extent cx="2495550" cy="476250"/>
              <wp:effectExtent l="0" t="0" r="0" b="0"/>
              <wp:wrapThrough wrapText="bothSides">
                <wp:wrapPolygon edited="0">
                  <wp:start x="4947" y="0"/>
                  <wp:lineTo x="0" y="0"/>
                  <wp:lineTo x="0" y="13824"/>
                  <wp:lineTo x="5111" y="13824"/>
                  <wp:lineTo x="5111" y="18144"/>
                  <wp:lineTo x="14180" y="20736"/>
                  <wp:lineTo x="18632" y="20736"/>
                  <wp:lineTo x="18797" y="15552"/>
                  <wp:lineTo x="21435" y="13824"/>
                  <wp:lineTo x="21435" y="0"/>
                  <wp:lineTo x="16983" y="0"/>
                  <wp:lineTo x="4947" y="0"/>
                </wp:wrapPolygon>
              </wp:wrapThrough>
              <wp:docPr id="97" name="Agrupar 15"/>
              <wp:cNvGraphicFramePr/>
              <a:graphic xmlns:a="http://schemas.openxmlformats.org/drawingml/2006/main">
                <a:graphicData uri="http://schemas.microsoft.com/office/word/2010/wordprocessingGroup">
                  <wpg:wgp>
                    <wpg:cNvGrpSpPr/>
                    <wpg:grpSpPr>
                      <a:xfrm>
                        <a:off x="0" y="0"/>
                        <a:ext cx="2495550" cy="476250"/>
                        <a:chOff x="0" y="0"/>
                        <a:chExt cx="4000500" cy="1143000"/>
                      </a:xfrm>
                    </wpg:grpSpPr>
                    <pic:pic xmlns:pic="http://schemas.openxmlformats.org/drawingml/2006/picture">
                      <pic:nvPicPr>
                        <pic:cNvPr id="98" name="Imagen 9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3200400" y="0"/>
                          <a:ext cx="800100" cy="785495"/>
                        </a:xfrm>
                        <a:prstGeom prst="rect">
                          <a:avLst/>
                        </a:prstGeom>
                      </pic:spPr>
                    </pic:pic>
                    <pic:pic xmlns:pic="http://schemas.openxmlformats.org/drawingml/2006/picture">
                      <pic:nvPicPr>
                        <pic:cNvPr id="99" name="Imagen 99"/>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2628900" y="0"/>
                          <a:ext cx="539750" cy="785495"/>
                        </a:xfrm>
                        <a:prstGeom prst="rect">
                          <a:avLst/>
                        </a:prstGeom>
                      </pic:spPr>
                    </pic:pic>
                    <pic:pic xmlns:pic="http://schemas.openxmlformats.org/drawingml/2006/picture">
                      <pic:nvPicPr>
                        <pic:cNvPr id="100" name="Imagen 10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800100" cy="762635"/>
                        </a:xfrm>
                        <a:prstGeom prst="rect">
                          <a:avLst/>
                        </a:prstGeom>
                      </pic:spPr>
                    </pic:pic>
                    <pic:pic xmlns:pic="http://schemas.openxmlformats.org/drawingml/2006/picture">
                      <pic:nvPicPr>
                        <pic:cNvPr id="101" name="Imagen 10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057400" y="114300"/>
                          <a:ext cx="539750" cy="563880"/>
                        </a:xfrm>
                        <a:prstGeom prst="rect">
                          <a:avLst/>
                        </a:prstGeom>
                      </pic:spPr>
                    </pic:pic>
                    <pic:pic xmlns:pic="http://schemas.openxmlformats.org/drawingml/2006/picture">
                      <pic:nvPicPr>
                        <pic:cNvPr id="102" name="Imagen 10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1485900" y="0"/>
                          <a:ext cx="539750" cy="785495"/>
                        </a:xfrm>
                        <a:prstGeom prst="rect">
                          <a:avLst/>
                        </a:prstGeom>
                      </pic:spPr>
                    </pic:pic>
                    <pic:pic xmlns:pic="http://schemas.openxmlformats.org/drawingml/2006/picture">
                      <pic:nvPicPr>
                        <pic:cNvPr id="103" name="Imagen 10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914400" y="0"/>
                          <a:ext cx="539750" cy="784860"/>
                        </a:xfrm>
                        <a:prstGeom prst="rect">
                          <a:avLst/>
                        </a:prstGeom>
                      </pic:spPr>
                    </pic:pic>
                    <wps:wsp>
                      <wps:cNvPr id="104" name="Cuadro de texto 104"/>
                      <wps:cNvSpPr txBox="1"/>
                      <wps:spPr>
                        <a:xfrm>
                          <a:off x="2701290" y="800100"/>
                          <a:ext cx="842010" cy="342900"/>
                        </a:xfrm>
                        <a:prstGeom prst="rect">
                          <a:avLst/>
                        </a:prstGeom>
                        <a:noFill/>
                        <a:ln>
                          <a:noFill/>
                        </a:ln>
                        <a:effectLst/>
                        <a:extLst>
                          <a:ext uri="{C572A759-6A51-4108-AA02-DFA0A04FC94B}">
                            <ma14:wrappingTextBoxFlag xmlns:cx="http://schemas.microsoft.com/office/drawing/2014/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5D69D4" w:rsidRPr="00980251" w:rsidRDefault="005D69D4" w:rsidP="0053387A">
                            <w:pPr>
                              <w:rPr>
                                <w:rFonts w:ascii="Arial" w:hAnsi="Arial"/>
                                <w:sz w:val="8"/>
                                <w:szCs w:val="8"/>
                                <w:lang w:val="en-US"/>
                              </w:rPr>
                            </w:pPr>
                            <w:r w:rsidRPr="00980251">
                              <w:rPr>
                                <w:rFonts w:ascii="Arial" w:hAnsi="Arial"/>
                                <w:sz w:val="8"/>
                                <w:szCs w:val="8"/>
                                <w:lang w:val="en-US"/>
                              </w:rPr>
                              <w:t>NTC 5580 CS-0024-2</w:t>
                            </w:r>
                          </w:p>
                          <w:p w:rsidR="005D69D4" w:rsidRPr="00980251" w:rsidRDefault="005D69D4" w:rsidP="0053387A">
                            <w:pPr>
                              <w:rPr>
                                <w:rFonts w:ascii="Arial" w:hAnsi="Arial"/>
                                <w:sz w:val="8"/>
                                <w:szCs w:val="8"/>
                                <w:lang w:val="en-US"/>
                              </w:rPr>
                            </w:pPr>
                            <w:r w:rsidRPr="00980251">
                              <w:rPr>
                                <w:rFonts w:ascii="Arial" w:hAnsi="Arial"/>
                                <w:sz w:val="8"/>
                                <w:szCs w:val="8"/>
                                <w:lang w:val="en-US"/>
                              </w:rPr>
                              <w:t>NTC 5581 CS-0024-1</w:t>
                            </w:r>
                          </w:p>
                          <w:p w:rsidR="005D69D4" w:rsidRPr="00980251" w:rsidRDefault="005D69D4" w:rsidP="0053387A">
                            <w:pPr>
                              <w:rPr>
                                <w:rFonts w:ascii="Arial" w:hAnsi="Arial"/>
                                <w:sz w:val="8"/>
                                <w:szCs w:val="8"/>
                                <w:lang w:val="en-US"/>
                              </w:rPr>
                            </w:pPr>
                            <w:r w:rsidRPr="00980251">
                              <w:rPr>
                                <w:rFonts w:ascii="Arial" w:hAnsi="Arial"/>
                                <w:sz w:val="8"/>
                                <w:szCs w:val="8"/>
                                <w:lang w:val="en-US"/>
                              </w:rPr>
                              <w:t>NTC 5666 CS-0024-3</w:t>
                            </w:r>
                          </w:p>
                          <w:p w:rsidR="005D69D4" w:rsidRPr="00B65A27" w:rsidRDefault="005D69D4" w:rsidP="0053387A">
                            <w:pPr>
                              <w:rPr>
                                <w:rFonts w:ascii="Arial" w:hAnsi="Arial"/>
                                <w:sz w:val="8"/>
                                <w:szCs w:val="8"/>
                              </w:rPr>
                            </w:pPr>
                            <w:r w:rsidRPr="00B65A27">
                              <w:rPr>
                                <w:rFonts w:ascii="Arial" w:hAnsi="Arial"/>
                                <w:sz w:val="8"/>
                                <w:szCs w:val="8"/>
                              </w:rPr>
                              <w:t>NTC 5663 CS-CER183974</w:t>
                            </w:r>
                          </w:p>
                          <w:p w:rsidR="005D69D4" w:rsidRPr="00597BEB" w:rsidRDefault="005D69D4" w:rsidP="0053387A">
                            <w:pPr>
                              <w:rPr>
                                <w:rFonts w:ascii="Arial" w:hAnsi="Arial"/>
                                <w:sz w:val="8"/>
                                <w:szCs w:val="8"/>
                              </w:rPr>
                            </w:pPr>
                            <w:r w:rsidRPr="00B65A27">
                              <w:rPr>
                                <w:rFonts w:ascii="Arial" w:hAnsi="Arial"/>
                                <w:sz w:val="8"/>
                                <w:szCs w:val="8"/>
                              </w:rPr>
                              <w:t>NTC 5665 CS-CER430361</w:t>
                            </w:r>
                          </w:p>
                        </w:txbxContent>
                      </wps:txbx>
                      <wps:bodyPr rot="0" spcFirstLastPara="0" vertOverflow="overflow" horzOverflow="overflow" vert="horz" wrap="square" lIns="2" tIns="0" rIns="91440" bIns="46800" numCol="1" spcCol="0" rtlCol="0" fromWordArt="0" anchor="t" anchorCtr="0" forceAA="0" compatLnSpc="1">
                        <a:prstTxWarp prst="textNoShape">
                          <a:avLst/>
                        </a:prstTxWarp>
                        <a:noAutofit/>
                      </wps:bodyPr>
                    </wps:wsp>
                    <wps:wsp>
                      <wps:cNvPr id="105" name="Cuadro de texto 105"/>
                      <wps:cNvSpPr txBox="1"/>
                      <wps:spPr>
                        <a:xfrm>
                          <a:off x="1485900" y="800100"/>
                          <a:ext cx="613412" cy="241110"/>
                        </a:xfrm>
                        <a:prstGeom prst="rect">
                          <a:avLst/>
                        </a:prstGeom>
                        <a:noFill/>
                        <a:ln>
                          <a:noFill/>
                        </a:ln>
                        <a:effectLst/>
                        <a:extLst>
                          <a:ext uri="{C572A759-6A51-4108-AA02-DFA0A04FC94B}">
                            <ma14:wrappingTextBoxFlag xmlns:cx="http://schemas.microsoft.com/office/drawing/2014/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5D69D4" w:rsidRPr="00597BEB" w:rsidRDefault="005D69D4" w:rsidP="0053387A">
                            <w:pPr>
                              <w:jc w:val="center"/>
                              <w:rPr>
                                <w:rFonts w:ascii="Arial" w:hAnsi="Arial"/>
                                <w:sz w:val="8"/>
                                <w:szCs w:val="8"/>
                              </w:rPr>
                            </w:pPr>
                            <w:r w:rsidRPr="0090164E">
                              <w:rPr>
                                <w:rFonts w:ascii="Arial" w:hAnsi="Arial"/>
                                <w:sz w:val="8"/>
                                <w:szCs w:val="8"/>
                              </w:rPr>
                              <w:t>SC-CER116753</w:t>
                            </w:r>
                          </w:p>
                        </w:txbxContent>
                      </wps:txbx>
                      <wps:bodyPr rot="0" spcFirstLastPara="0" vertOverflow="overflow" horzOverflow="overflow" vert="horz" wrap="square" lIns="2" tIns="0" rIns="0" bIns="46800" numCol="1" spcCol="0" rtlCol="0" fromWordArt="0" anchor="t" anchorCtr="0" forceAA="0" compatLnSpc="1">
                        <a:prstTxWarp prst="textNoShape">
                          <a:avLst/>
                        </a:prstTxWarp>
                        <a:noAutofit/>
                      </wps:bodyPr>
                    </wps:wsp>
                    <wps:wsp>
                      <wps:cNvPr id="106" name="Cuadro de texto 106"/>
                      <wps:cNvSpPr txBox="1"/>
                      <wps:spPr>
                        <a:xfrm>
                          <a:off x="1028700" y="800100"/>
                          <a:ext cx="342902" cy="241110"/>
                        </a:xfrm>
                        <a:prstGeom prst="rect">
                          <a:avLst/>
                        </a:prstGeom>
                        <a:noFill/>
                        <a:ln>
                          <a:noFill/>
                        </a:ln>
                        <a:effectLst/>
                        <a:extLst>
                          <a:ext uri="{C572A759-6A51-4108-AA02-DFA0A04FC94B}">
                            <ma14:wrappingTextBoxFlag xmlns:cx="http://schemas.microsoft.com/office/drawing/2014/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5D69D4" w:rsidRPr="00597BEB" w:rsidRDefault="005D69D4" w:rsidP="0053387A">
                            <w:pPr>
                              <w:jc w:val="center"/>
                              <w:rPr>
                                <w:rFonts w:ascii="Arial" w:hAnsi="Arial"/>
                                <w:sz w:val="8"/>
                                <w:szCs w:val="8"/>
                              </w:rPr>
                            </w:pPr>
                            <w:r w:rsidRPr="00FF7E30">
                              <w:rPr>
                                <w:rFonts w:ascii="Arial" w:hAnsi="Arial"/>
                                <w:sz w:val="8"/>
                                <w:szCs w:val="8"/>
                              </w:rPr>
                              <w:t>FT024-1</w:t>
                            </w:r>
                          </w:p>
                        </w:txbxContent>
                      </wps:txbx>
                      <wps:bodyPr rot="0" spcFirstLastPara="0" vertOverflow="overflow" horzOverflow="overflow" vert="horz" wrap="square" lIns="2" tIns="0" rIns="0" bIns="468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33E627" id="Agrupar 15" o:spid="_x0000_s1030" style="position:absolute;left:0;text-align:left;margin-left:194.25pt;margin-top:1.1pt;width:196.5pt;height:37.5pt;z-index:251665408;mso-position-horizontal-relative:page;mso-width-relative:margin;mso-height-relative:margin" coordsize="40005,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8" o:spid="_x0000_s1031" type="#_x0000_t75" style="position:absolute;left:32004;width:8001;height: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gz4jFAAAA2wAAAA8AAABkcnMvZG93bnJldi54bWxEj01rwkAQhu+F/odlhF6KbqrgR3SVEix4&#10;Kvhx0NuYHZNgdjZktxr/fecgeBzeeZ+ZZ7HqXK1u1IbKs4GvQQKKOPe24sLAYf/Tn4IKEdli7ZkM&#10;PCjAavn+tsDU+jtv6baLhRIIhxQNlDE2qdYhL8lhGPiGWLKLbx1GGdtC2xbvAne1HibJWDusWC6U&#10;2FBWUn7d/TmhnKefkxOfY/HIjqNsPaLN9fhrzEev+56DitTF1/KzvbEGZvKsuIgH6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IM+IxQAAANsAAAAPAAAAAAAAAAAAAAAA&#10;AJ8CAABkcnMvZG93bnJldi54bWxQSwUGAAAAAAQABAD3AAAAkQMAAAAA&#10;">
                <v:imagedata r:id="rId7" o:title=""/>
                <v:path arrowok="t"/>
              </v:shape>
              <v:shape id="Imagen 99" o:spid="_x0000_s1032" type="#_x0000_t75" style="position:absolute;left:26289;width:5397;height: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ylNnDAAAA2wAAAA8AAABkcnMvZG93bnJldi54bWxEj0FrwkAUhO+F/oflCb3VjUJbE12lCEL1&#10;YqvF8yP7zAbz3obsVmN/vVsoeBxm5htmtui5UWfqQu3FwGiYgSIpva2lMvC9Xz1PQIWIYrHxQgau&#10;FGAxf3yYYWH9Rb7ovIuVShAJBRpwMbaF1qF0xBiGviVJ3tF3jDHJrtK2w0uCc6PHWfaqGWtJCw5b&#10;WjoqT7sfNsDL7bryh82LC7+Tz7f9iE/5ho15GvTvU1CR+ngP/7c/rIE8h78v6Qfo+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KU2cMAAADbAAAADwAAAAAAAAAAAAAAAACf&#10;AgAAZHJzL2Rvd25yZXYueG1sUEsFBgAAAAAEAAQA9wAAAI8DAAAAAA==&#10;">
                <v:imagedata r:id="rId8" o:title=""/>
                <v:path arrowok="t"/>
              </v:shape>
              <v:shape id="Imagen 100" o:spid="_x0000_s1033" type="#_x0000_t75" style="position:absolute;width:8001;height:7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tBhzDAAAA3AAAAA8AAABkcnMvZG93bnJldi54bWxEj0uLwkAQhO/C/oehF/Yi68RX0Ogoi7Ag&#10;ePKx9ybTJsFMT8jMxvjv7YPgrZuqrvp6ve1drTpqQ+XZwHiUgCLOva24MHA5/34vQIWIbLH2TAYe&#10;FGC7+RisMbP+zkfqTrFQEsIhQwNljE2mdchLchhGviEW7epbh1HWttC2xbuEu1pPkiTVDiuWhhIb&#10;2pWU307/zsB0f0kP4cHcDcNwtujnf8txWhvz9dn/rEBF6uPb/LreW8FPBF+ekQn05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0GHMMAAADcAAAADwAAAAAAAAAAAAAAAACf&#10;AgAAZHJzL2Rvd25yZXYueG1sUEsFBgAAAAAEAAQA9wAAAI8DAAAAAA==&#10;">
                <v:imagedata r:id="rId9" o:title=""/>
                <v:path arrowok="t"/>
              </v:shape>
              <v:shape id="Imagen 101" o:spid="_x0000_s1034" type="#_x0000_t75" style="position:absolute;left:20574;top:1143;width:5397;height:5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VjlPEAAAA3AAAAA8AAABkcnMvZG93bnJldi54bWxET01rwkAQvRf8D8sIXkrd6CGV6CqSIHgI&#10;pbUeehyyYzZtdjZm15j++26h0Ns83udsdqNtxUC9bxwrWMwTEMSV0w3XCs7vh6cVCB+QNbaOScE3&#10;edhtJw8bzLS78xsNp1CLGMI+QwUmhC6T0leGLPq564gjd3G9xRBhX0vd4z2G21YukySVFhuODQY7&#10;yg1VX6ebVcD1tbnmH+lr8WjyYnn4LF/wuVRqNh33axCBxvAv/nMfdZyfLOD3mXiB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ZVjlPEAAAA3AAAAA8AAAAAAAAAAAAAAAAA&#10;nwIAAGRycy9kb3ducmV2LnhtbFBLBQYAAAAABAAEAPcAAACQAwAAAAA=&#10;">
                <v:imagedata r:id="rId10" o:title=""/>
                <v:path arrowok="t"/>
              </v:shape>
              <v:shape id="Imagen 102" o:spid="_x0000_s1035" type="#_x0000_t75" style="position:absolute;left:14859;width:5397;height: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P4CPCAAAA3AAAAA8AAABkcnMvZG93bnJldi54bWxET02LwjAQvQv7H8IseJE10YNKNcqyIFS9&#10;aHXB49CMbbGZlCZq999vBMHbPN7nLFadrcWdWl851jAaKhDEuTMVFxpOx/XXDIQPyAZrx6Thjzys&#10;lh+9BSbGPfhA9ywUIoawT1BDGUKTSOnzkiz6oWuII3dxrcUQYVtI0+IjhttajpWaSIsVx4YSG/op&#10;Kb9mN6sh3V8GG7WZ7ne71N+uxdbN1O9Z6/5n9z0HEagLb/HLnZo4X43h+Uy8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T+AjwgAAANwAAAAPAAAAAAAAAAAAAAAAAJ8C&#10;AABkcnMvZG93bnJldi54bWxQSwUGAAAAAAQABAD3AAAAjgMAAAAA&#10;">
                <v:imagedata r:id="rId11" o:title=""/>
                <v:path arrowok="t"/>
              </v:shape>
              <v:shape id="Imagen 103" o:spid="_x0000_s1036" type="#_x0000_t75" style="position:absolute;left:9144;width:5397;height:7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jwubDAAAA3AAAAA8AAABkcnMvZG93bnJldi54bWxET01rwkAQvQv+h2WE3nSjliLRVUSwyaFY&#10;GvXgbciOSTA7u2S3mv57t1DobR7vc1ab3rTiTp1vLCuYThIQxKXVDVcKTsf9eAHCB2SNrWVS8EMe&#10;NuvhYIWptg/+onsRKhFD2KeooA7BpVL6siaDfmIdceSutjMYIuwqqTt8xHDTylmSvEmDDceGGh3t&#10;aipvxbdR8H75XGTZh57vmtydT+7wuj9nuVIvo367BBGoD//iP3eu4/xkDr/PxAvk+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PC5sMAAADcAAAADwAAAAAAAAAAAAAAAACf&#10;AgAAZHJzL2Rvd25yZXYueG1sUEsFBgAAAAAEAAQA9wAAAI8DAAAAAA==&#10;">
                <v:imagedata r:id="rId12" o:title=""/>
                <v:path arrowok="t"/>
              </v:shape>
              <v:shapetype id="_x0000_t202" coordsize="21600,21600" o:spt="202" path="m,l,21600r21600,l21600,xe">
                <v:stroke joinstyle="miter"/>
                <v:path gradientshapeok="t" o:connecttype="rect"/>
              </v:shapetype>
              <v:shape id="Cuadro de texto 104" o:spid="_x0000_s1037" type="#_x0000_t202" style="position:absolute;left:27012;top:8001;width:842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XLMQA&#10;AADcAAAADwAAAGRycy9kb3ducmV2LnhtbERPS2sCMRC+C/6HMEJvmtjWIqtRSktLeyjWB4i3YTP7&#10;qJvJssnq+u9NQfA2H99z5svOVuJEjS8daxiPFAji1JmScw277cdwCsIHZIOVY9JwIQ/LRb83x8S4&#10;M6/ptAm5iCHsE9RQhFAnUvq0IIt+5GriyGWusRgibHJpGjzHcFvJR6VepMWSY0OBNb0VlB43rdVw&#10;nEz/lG3T3fvT9+Sn/f3MDtl+pfXDoHudgQjUhbv45v4ycb56hv9n4gV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lyzEAAAA3AAAAA8AAAAAAAAAAAAAAAAAmAIAAGRycy9k&#10;b3ducmV2LnhtbFBLBQYAAAAABAAEAPUAAACJAwAAAAA=&#10;" filled="f" stroked="f">
                <v:textbox inset="6e-5mm,0,,1.3mm">
                  <w:txbxContent>
                    <w:p w:rsidR="00D9645C" w:rsidRPr="00980251" w:rsidRDefault="00D9645C" w:rsidP="0053387A">
                      <w:pPr>
                        <w:rPr>
                          <w:rFonts w:ascii="Arial" w:hAnsi="Arial"/>
                          <w:sz w:val="8"/>
                          <w:szCs w:val="8"/>
                          <w:lang w:val="en-US"/>
                        </w:rPr>
                      </w:pPr>
                      <w:r w:rsidRPr="00980251">
                        <w:rPr>
                          <w:rFonts w:ascii="Arial" w:hAnsi="Arial"/>
                          <w:sz w:val="8"/>
                          <w:szCs w:val="8"/>
                          <w:lang w:val="en-US"/>
                        </w:rPr>
                        <w:t>NTC 5580 CS-0024-2</w:t>
                      </w:r>
                    </w:p>
                    <w:p w:rsidR="00D9645C" w:rsidRPr="00980251" w:rsidRDefault="00D9645C" w:rsidP="0053387A">
                      <w:pPr>
                        <w:rPr>
                          <w:rFonts w:ascii="Arial" w:hAnsi="Arial"/>
                          <w:sz w:val="8"/>
                          <w:szCs w:val="8"/>
                          <w:lang w:val="en-US"/>
                        </w:rPr>
                      </w:pPr>
                      <w:r w:rsidRPr="00980251">
                        <w:rPr>
                          <w:rFonts w:ascii="Arial" w:hAnsi="Arial"/>
                          <w:sz w:val="8"/>
                          <w:szCs w:val="8"/>
                          <w:lang w:val="en-US"/>
                        </w:rPr>
                        <w:t>NTC 5581 CS-0024-1</w:t>
                      </w:r>
                    </w:p>
                    <w:p w:rsidR="00D9645C" w:rsidRPr="00980251" w:rsidRDefault="00D9645C" w:rsidP="0053387A">
                      <w:pPr>
                        <w:rPr>
                          <w:rFonts w:ascii="Arial" w:hAnsi="Arial"/>
                          <w:sz w:val="8"/>
                          <w:szCs w:val="8"/>
                          <w:lang w:val="en-US"/>
                        </w:rPr>
                      </w:pPr>
                      <w:r w:rsidRPr="00980251">
                        <w:rPr>
                          <w:rFonts w:ascii="Arial" w:hAnsi="Arial"/>
                          <w:sz w:val="8"/>
                          <w:szCs w:val="8"/>
                          <w:lang w:val="en-US"/>
                        </w:rPr>
                        <w:t>NTC 5666 CS-0024-3</w:t>
                      </w:r>
                    </w:p>
                    <w:p w:rsidR="00D9645C" w:rsidRPr="00B65A27" w:rsidRDefault="00D9645C" w:rsidP="0053387A">
                      <w:pPr>
                        <w:rPr>
                          <w:rFonts w:ascii="Arial" w:hAnsi="Arial"/>
                          <w:sz w:val="8"/>
                          <w:szCs w:val="8"/>
                        </w:rPr>
                      </w:pPr>
                      <w:r w:rsidRPr="00B65A27">
                        <w:rPr>
                          <w:rFonts w:ascii="Arial" w:hAnsi="Arial"/>
                          <w:sz w:val="8"/>
                          <w:szCs w:val="8"/>
                        </w:rPr>
                        <w:t>NTC 5663 CS-CER183974</w:t>
                      </w:r>
                    </w:p>
                    <w:p w:rsidR="00D9645C" w:rsidRPr="00597BEB" w:rsidRDefault="00D9645C" w:rsidP="0053387A">
                      <w:pPr>
                        <w:rPr>
                          <w:rFonts w:ascii="Arial" w:hAnsi="Arial"/>
                          <w:sz w:val="8"/>
                          <w:szCs w:val="8"/>
                        </w:rPr>
                      </w:pPr>
                      <w:r w:rsidRPr="00B65A27">
                        <w:rPr>
                          <w:rFonts w:ascii="Arial" w:hAnsi="Arial"/>
                          <w:sz w:val="8"/>
                          <w:szCs w:val="8"/>
                        </w:rPr>
                        <w:t>NTC 5665 CS-CER430361</w:t>
                      </w:r>
                    </w:p>
                  </w:txbxContent>
                </v:textbox>
              </v:shape>
              <v:shape id="Cuadro de texto 105" o:spid="_x0000_s1038" type="#_x0000_t202" style="position:absolute;left:14859;top:8001;width:6134;height:2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NncMA&#10;AADcAAAADwAAAGRycy9kb3ducmV2LnhtbERPTWvCQBC9F/oflin0UszGQkqJrmILouDFxh48Dtkx&#10;CWZnY3ZNor/eFQRv83ifM50PphYdta6yrGAcxSCIc6srLhT875ajbxDOI2usLZOCCzmYz15fpphq&#10;2/MfdZkvRAhhl6KC0vsmldLlJRl0kW2IA3ewrUEfYFtI3WIfwk0tP+P4SxqsODSU2NBvSfkxOxsF&#10;12x97hOtP5bb68+q65PTptuflHp/GxYTEJ4G/xQ/3Gsd5scJ3J8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iNncMAAADcAAAADwAAAAAAAAAAAAAAAACYAgAAZHJzL2Rv&#10;d25yZXYueG1sUEsFBgAAAAAEAAQA9QAAAIgDAAAAAA==&#10;" filled="f" stroked="f">
                <v:textbox inset="6e-5mm,0,0,1.3mm">
                  <w:txbxContent>
                    <w:p w:rsidR="00D9645C" w:rsidRPr="00597BEB" w:rsidRDefault="00D9645C" w:rsidP="0053387A">
                      <w:pPr>
                        <w:jc w:val="center"/>
                        <w:rPr>
                          <w:rFonts w:ascii="Arial" w:hAnsi="Arial"/>
                          <w:sz w:val="8"/>
                          <w:szCs w:val="8"/>
                        </w:rPr>
                      </w:pPr>
                      <w:r w:rsidRPr="0090164E">
                        <w:rPr>
                          <w:rFonts w:ascii="Arial" w:hAnsi="Arial"/>
                          <w:sz w:val="8"/>
                          <w:szCs w:val="8"/>
                        </w:rPr>
                        <w:t>SC-CER116753</w:t>
                      </w:r>
                    </w:p>
                  </w:txbxContent>
                </v:textbox>
              </v:shape>
              <v:shape id="Cuadro de texto 106" o:spid="_x0000_s1039" type="#_x0000_t202" style="position:absolute;left:10287;top:8001;width:3429;height:2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T6sMA&#10;AADcAAAADwAAAGRycy9kb3ducmV2LnhtbERPTYvCMBC9C/sfwix4EU1dUJZqlF1BVvCiXQ8eh2Zs&#10;i82kNrGt/nojCN7m8T5nvuxMKRqqXWFZwXgUgSBOrS44U3D4Xw+/QTiPrLG0TApu5GC5+OjNMda2&#10;5T01ic9ECGEXo4Lc+yqW0qU5GXQjWxEH7mRrgz7AOpO6xjaEm1J+RdFUGiw4NORY0Sqn9JxcjYJ7&#10;srm2E60H6939969pJ5dtc7wo1f/sfmYgPHX+LX65NzrMj6bwfCZc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oT6sMAAADcAAAADwAAAAAAAAAAAAAAAACYAgAAZHJzL2Rv&#10;d25yZXYueG1sUEsFBgAAAAAEAAQA9QAAAIgDAAAAAA==&#10;" filled="f" stroked="f">
                <v:textbox inset="6e-5mm,0,0,1.3mm">
                  <w:txbxContent>
                    <w:p w:rsidR="00D9645C" w:rsidRPr="00597BEB" w:rsidRDefault="00D9645C" w:rsidP="0053387A">
                      <w:pPr>
                        <w:jc w:val="center"/>
                        <w:rPr>
                          <w:rFonts w:ascii="Arial" w:hAnsi="Arial"/>
                          <w:sz w:val="8"/>
                          <w:szCs w:val="8"/>
                        </w:rPr>
                      </w:pPr>
                      <w:r w:rsidRPr="00FF7E30">
                        <w:rPr>
                          <w:rFonts w:ascii="Arial" w:hAnsi="Arial"/>
                          <w:sz w:val="8"/>
                          <w:szCs w:val="8"/>
                        </w:rPr>
                        <w:t>FT024-1</w:t>
                      </w:r>
                    </w:p>
                  </w:txbxContent>
                </v:textbox>
              </v:shape>
              <w10:wrap type="through" anchorx="page"/>
            </v:group>
          </w:pict>
        </mc:Fallback>
      </mc:AlternateContent>
    </w:r>
  </w:p>
  <w:p w:rsidR="005D69D4" w:rsidRDefault="005D69D4" w:rsidP="0053387A">
    <w:pPr>
      <w:jc w:val="center"/>
      <w:rPr>
        <w:rFonts w:ascii="Franklin Gothic Book" w:hAnsi="Franklin Gothic Book"/>
      </w:rPr>
    </w:pPr>
  </w:p>
  <w:p w:rsidR="005D69D4" w:rsidRPr="0053387A" w:rsidRDefault="005D69D4" w:rsidP="0053387A">
    <w:pPr>
      <w:jc w:val="center"/>
      <w:rPr>
        <w:rFonts w:ascii="Franklin Gothic Book" w:hAnsi="Franklin Gothic Book"/>
      </w:rPr>
    </w:pPr>
    <w:proofErr w:type="spellStart"/>
    <w:r w:rsidRPr="007F249A">
      <w:rPr>
        <w:rFonts w:ascii="Franklin Gothic Book" w:hAnsi="Franklin Gothic Book"/>
      </w:rPr>
      <w:t>Nit</w:t>
    </w:r>
    <w:proofErr w:type="spellEnd"/>
    <w:r w:rsidRPr="007F249A">
      <w:rPr>
        <w:rFonts w:ascii="Franklin Gothic Book" w:hAnsi="Franklin Gothic Book"/>
      </w:rPr>
      <w:t>. 811.030.714-0 • PBX: 444 55 56 • Calle 51 No. 43-83 Medellín, Colombia, Suramérica • www.censa.edu.co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6845" w:rsidRDefault="00AA6845" w:rsidP="0069213C">
      <w:pPr>
        <w:spacing w:after="0" w:line="240" w:lineRule="auto"/>
      </w:pPr>
      <w:r>
        <w:separator/>
      </w:r>
    </w:p>
  </w:footnote>
  <w:footnote w:type="continuationSeparator" w:id="0">
    <w:p w:rsidR="00AA6845" w:rsidRDefault="00AA6845" w:rsidP="006921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9D4" w:rsidRDefault="005D69D4">
    <w:pPr>
      <w:pStyle w:val="Encabezado"/>
    </w:pPr>
    <w:r>
      <w:rPr>
        <w:noProof/>
        <w:lang w:eastAsia="es-CO"/>
      </w:rPr>
      <w:drawing>
        <wp:anchor distT="0" distB="0" distL="114300" distR="114300" simplePos="0" relativeHeight="251663360" behindDoc="0" locked="0" layoutInCell="1" allowOverlap="1" wp14:anchorId="27AE1F5D" wp14:editId="5DF606C7">
          <wp:simplePos x="0" y="0"/>
          <wp:positionH relativeFrom="column">
            <wp:posOffset>3369945</wp:posOffset>
          </wp:positionH>
          <wp:positionV relativeFrom="paragraph">
            <wp:posOffset>-69850</wp:posOffset>
          </wp:positionV>
          <wp:extent cx="709149" cy="676275"/>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09149" cy="6762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rPr>
      <w:drawing>
        <wp:anchor distT="0" distB="0" distL="114300" distR="114300" simplePos="0" relativeHeight="251661312" behindDoc="1" locked="0" layoutInCell="1" allowOverlap="1" wp14:anchorId="52E53BE3" wp14:editId="3F3755FF">
          <wp:simplePos x="0" y="0"/>
          <wp:positionH relativeFrom="margin">
            <wp:posOffset>512445</wp:posOffset>
          </wp:positionH>
          <wp:positionV relativeFrom="topMargin">
            <wp:posOffset>257175</wp:posOffset>
          </wp:positionV>
          <wp:extent cx="2514600" cy="835025"/>
          <wp:effectExtent l="0" t="0" r="0" b="317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 CENSA Medellin 18-01-2017-01.jpg"/>
                  <pic:cNvPicPr/>
                </pic:nvPicPr>
                <pic:blipFill rotWithShape="1">
                  <a:blip r:embed="rId2">
                    <a:extLst>
                      <a:ext uri="{28A0092B-C50C-407E-A947-70E740481C1C}">
                        <a14:useLocalDpi xmlns:a14="http://schemas.microsoft.com/office/drawing/2010/main" val="0"/>
                      </a:ext>
                    </a:extLst>
                  </a:blip>
                  <a:srcRect t="2089" r="52391" b="85854"/>
                  <a:stretch/>
                </pic:blipFill>
                <pic:spPr bwMode="auto">
                  <a:xfrm>
                    <a:off x="0" y="0"/>
                    <a:ext cx="2514600" cy="83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C725C"/>
    <w:multiLevelType w:val="multilevel"/>
    <w:tmpl w:val="51E886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16C3AFA"/>
    <w:multiLevelType w:val="hybridMultilevel"/>
    <w:tmpl w:val="C3C29704"/>
    <w:lvl w:ilvl="0" w:tplc="2B5CE744">
      <w:numFmt w:val="bullet"/>
      <w:lvlText w:val=""/>
      <w:lvlJc w:val="left"/>
      <w:pPr>
        <w:ind w:left="1080" w:hanging="360"/>
      </w:pPr>
      <w:rPr>
        <w:rFonts w:ascii="Arial" w:eastAsia="Calibri"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nsid w:val="08F42289"/>
    <w:multiLevelType w:val="multilevel"/>
    <w:tmpl w:val="3C0AA32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2C131E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90F07CC"/>
    <w:multiLevelType w:val="multilevel"/>
    <w:tmpl w:val="A14C54C6"/>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9725859"/>
    <w:multiLevelType w:val="hybridMultilevel"/>
    <w:tmpl w:val="C73855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21A902EF"/>
    <w:multiLevelType w:val="multilevel"/>
    <w:tmpl w:val="DF6E23DE"/>
    <w:lvl w:ilvl="0">
      <w:start w:val="8"/>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22165360"/>
    <w:multiLevelType w:val="multilevel"/>
    <w:tmpl w:val="51E886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2D57858"/>
    <w:multiLevelType w:val="multilevel"/>
    <w:tmpl w:val="4B4C348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nsid w:val="231D3603"/>
    <w:multiLevelType w:val="multilevel"/>
    <w:tmpl w:val="5742F66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color w:val="000000" w:themeColor="text1"/>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244F162C"/>
    <w:multiLevelType w:val="hybridMultilevel"/>
    <w:tmpl w:val="9A6A6F76"/>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268D30D7"/>
    <w:multiLevelType w:val="multilevel"/>
    <w:tmpl w:val="A14C54C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2A84570A"/>
    <w:multiLevelType w:val="multilevel"/>
    <w:tmpl w:val="DD7A45C2"/>
    <w:lvl w:ilvl="0">
      <w:start w:val="8"/>
      <w:numFmt w:val="decimal"/>
      <w:lvlText w:val="%1"/>
      <w:lvlJc w:val="left"/>
      <w:pPr>
        <w:ind w:left="525" w:hanging="525"/>
      </w:pPr>
      <w:rPr>
        <w:rFonts w:hint="default"/>
      </w:rPr>
    </w:lvl>
    <w:lvl w:ilvl="1">
      <w:start w:val="1"/>
      <w:numFmt w:val="decimal"/>
      <w:lvlText w:val="%1.%2"/>
      <w:lvlJc w:val="left"/>
      <w:pPr>
        <w:ind w:left="1245" w:hanging="525"/>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nsid w:val="2A8E38C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EB17FC9"/>
    <w:multiLevelType w:val="multilevel"/>
    <w:tmpl w:val="35BA91B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31165BEB"/>
    <w:multiLevelType w:val="multilevel"/>
    <w:tmpl w:val="A14C54C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370F7F25"/>
    <w:multiLevelType w:val="multilevel"/>
    <w:tmpl w:val="A14C54C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393606B5"/>
    <w:multiLevelType w:val="multilevel"/>
    <w:tmpl w:val="A14C54C6"/>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3C1D5F5A"/>
    <w:multiLevelType w:val="multilevel"/>
    <w:tmpl w:val="51E886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3C280D7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EA11D0"/>
    <w:multiLevelType w:val="multilevel"/>
    <w:tmpl w:val="A14C54C6"/>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42347C53"/>
    <w:multiLevelType w:val="multilevel"/>
    <w:tmpl w:val="A14C54C6"/>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430259AE"/>
    <w:multiLevelType w:val="hybridMultilevel"/>
    <w:tmpl w:val="5BA2B3BA"/>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nsid w:val="43D74BD8"/>
    <w:multiLevelType w:val="multilevel"/>
    <w:tmpl w:val="A14C54C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nsid w:val="45A93719"/>
    <w:multiLevelType w:val="hybridMultilevel"/>
    <w:tmpl w:val="D478761A"/>
    <w:lvl w:ilvl="0" w:tplc="6E68FB6A">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89A06AA"/>
    <w:multiLevelType w:val="multilevel"/>
    <w:tmpl w:val="51E886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4AAC59FA"/>
    <w:multiLevelType w:val="multilevel"/>
    <w:tmpl w:val="A14C54C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nsid w:val="4C035F6F"/>
    <w:multiLevelType w:val="multilevel"/>
    <w:tmpl w:val="E3886F4A"/>
    <w:lvl w:ilvl="0">
      <w:start w:val="8"/>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4CBC7B3A"/>
    <w:multiLevelType w:val="multilevel"/>
    <w:tmpl w:val="A14C54C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nsid w:val="506449A4"/>
    <w:multiLevelType w:val="multilevel"/>
    <w:tmpl w:val="A14C54C6"/>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nsid w:val="52D61763"/>
    <w:multiLevelType w:val="multilevel"/>
    <w:tmpl w:val="8C90FB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9F6B4F"/>
    <w:multiLevelType w:val="hybridMultilevel"/>
    <w:tmpl w:val="07ACA6E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572316B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59776BA5"/>
    <w:multiLevelType w:val="multilevel"/>
    <w:tmpl w:val="DB0A89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5B4D7274"/>
    <w:multiLevelType w:val="multilevel"/>
    <w:tmpl w:val="A14C54C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nsid w:val="5C614DCF"/>
    <w:multiLevelType w:val="multilevel"/>
    <w:tmpl w:val="51E886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5D1D77B0"/>
    <w:multiLevelType w:val="hybridMultilevel"/>
    <w:tmpl w:val="296EE9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5ECB51D9"/>
    <w:multiLevelType w:val="multilevel"/>
    <w:tmpl w:val="51E886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1BD4A78"/>
    <w:multiLevelType w:val="hybridMultilevel"/>
    <w:tmpl w:val="87E4B854"/>
    <w:lvl w:ilvl="0" w:tplc="6A9C4174">
      <w:start w:val="1"/>
      <w:numFmt w:val="decimal"/>
      <w:lvlText w:val="%1."/>
      <w:lvlJc w:val="left"/>
      <w:pPr>
        <w:ind w:left="3192" w:hanging="360"/>
      </w:pPr>
      <w:rPr>
        <w:rFonts w:hint="default"/>
      </w:rPr>
    </w:lvl>
    <w:lvl w:ilvl="1" w:tplc="240A0019" w:tentative="1">
      <w:start w:val="1"/>
      <w:numFmt w:val="lowerLetter"/>
      <w:lvlText w:val="%2."/>
      <w:lvlJc w:val="left"/>
      <w:pPr>
        <w:ind w:left="3912" w:hanging="360"/>
      </w:pPr>
    </w:lvl>
    <w:lvl w:ilvl="2" w:tplc="240A001B" w:tentative="1">
      <w:start w:val="1"/>
      <w:numFmt w:val="lowerRoman"/>
      <w:lvlText w:val="%3."/>
      <w:lvlJc w:val="right"/>
      <w:pPr>
        <w:ind w:left="4632" w:hanging="180"/>
      </w:pPr>
    </w:lvl>
    <w:lvl w:ilvl="3" w:tplc="240A000F" w:tentative="1">
      <w:start w:val="1"/>
      <w:numFmt w:val="decimal"/>
      <w:lvlText w:val="%4."/>
      <w:lvlJc w:val="left"/>
      <w:pPr>
        <w:ind w:left="5352" w:hanging="360"/>
      </w:pPr>
    </w:lvl>
    <w:lvl w:ilvl="4" w:tplc="240A0019" w:tentative="1">
      <w:start w:val="1"/>
      <w:numFmt w:val="lowerLetter"/>
      <w:lvlText w:val="%5."/>
      <w:lvlJc w:val="left"/>
      <w:pPr>
        <w:ind w:left="6072" w:hanging="360"/>
      </w:pPr>
    </w:lvl>
    <w:lvl w:ilvl="5" w:tplc="240A001B" w:tentative="1">
      <w:start w:val="1"/>
      <w:numFmt w:val="lowerRoman"/>
      <w:lvlText w:val="%6."/>
      <w:lvlJc w:val="right"/>
      <w:pPr>
        <w:ind w:left="6792" w:hanging="180"/>
      </w:pPr>
    </w:lvl>
    <w:lvl w:ilvl="6" w:tplc="240A000F" w:tentative="1">
      <w:start w:val="1"/>
      <w:numFmt w:val="decimal"/>
      <w:lvlText w:val="%7."/>
      <w:lvlJc w:val="left"/>
      <w:pPr>
        <w:ind w:left="7512" w:hanging="360"/>
      </w:pPr>
    </w:lvl>
    <w:lvl w:ilvl="7" w:tplc="240A0019" w:tentative="1">
      <w:start w:val="1"/>
      <w:numFmt w:val="lowerLetter"/>
      <w:lvlText w:val="%8."/>
      <w:lvlJc w:val="left"/>
      <w:pPr>
        <w:ind w:left="8232" w:hanging="360"/>
      </w:pPr>
    </w:lvl>
    <w:lvl w:ilvl="8" w:tplc="240A001B" w:tentative="1">
      <w:start w:val="1"/>
      <w:numFmt w:val="lowerRoman"/>
      <w:lvlText w:val="%9."/>
      <w:lvlJc w:val="right"/>
      <w:pPr>
        <w:ind w:left="8952" w:hanging="180"/>
      </w:pPr>
    </w:lvl>
  </w:abstractNum>
  <w:abstractNum w:abstractNumId="39">
    <w:nsid w:val="6436434B"/>
    <w:multiLevelType w:val="hybridMultilevel"/>
    <w:tmpl w:val="9E3841BE"/>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4AF6A08"/>
    <w:multiLevelType w:val="multilevel"/>
    <w:tmpl w:val="0CA8ED3C"/>
    <w:lvl w:ilvl="0">
      <w:start w:val="8"/>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1">
    <w:nsid w:val="65FB0856"/>
    <w:multiLevelType w:val="multilevel"/>
    <w:tmpl w:val="A14C54C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nsid w:val="6C774E6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DAA6EC1"/>
    <w:multiLevelType w:val="hybridMultilevel"/>
    <w:tmpl w:val="FCB2F2D6"/>
    <w:lvl w:ilvl="0" w:tplc="FA30B1A0">
      <w:start w:val="7"/>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4">
    <w:nsid w:val="75F93487"/>
    <w:multiLevelType w:val="multilevel"/>
    <w:tmpl w:val="DD7A45C2"/>
    <w:lvl w:ilvl="0">
      <w:start w:val="8"/>
      <w:numFmt w:val="decimal"/>
      <w:lvlText w:val="%1"/>
      <w:lvlJc w:val="left"/>
      <w:pPr>
        <w:ind w:left="525" w:hanging="525"/>
      </w:pPr>
      <w:rPr>
        <w:rFonts w:hint="default"/>
      </w:rPr>
    </w:lvl>
    <w:lvl w:ilvl="1">
      <w:start w:val="1"/>
      <w:numFmt w:val="decimal"/>
      <w:lvlText w:val="%1.%2"/>
      <w:lvlJc w:val="left"/>
      <w:pPr>
        <w:ind w:left="1245" w:hanging="525"/>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5">
    <w:nsid w:val="76AF5891"/>
    <w:multiLevelType w:val="multilevel"/>
    <w:tmpl w:val="F942E8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nsid w:val="7B43079A"/>
    <w:multiLevelType w:val="multilevel"/>
    <w:tmpl w:val="A14C54C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nsid w:val="7C0E6D9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7D0328C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7EDF7790"/>
    <w:multiLevelType w:val="hybridMultilevel"/>
    <w:tmpl w:val="38E865EE"/>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31"/>
  </w:num>
  <w:num w:numId="2">
    <w:abstractNumId w:val="42"/>
  </w:num>
  <w:num w:numId="3">
    <w:abstractNumId w:val="24"/>
  </w:num>
  <w:num w:numId="4">
    <w:abstractNumId w:val="18"/>
  </w:num>
  <w:num w:numId="5">
    <w:abstractNumId w:val="22"/>
  </w:num>
  <w:num w:numId="6">
    <w:abstractNumId w:val="1"/>
  </w:num>
  <w:num w:numId="7">
    <w:abstractNumId w:val="5"/>
  </w:num>
  <w:num w:numId="8">
    <w:abstractNumId w:val="33"/>
  </w:num>
  <w:num w:numId="9">
    <w:abstractNumId w:val="25"/>
  </w:num>
  <w:num w:numId="10">
    <w:abstractNumId w:val="7"/>
  </w:num>
  <w:num w:numId="11">
    <w:abstractNumId w:val="35"/>
  </w:num>
  <w:num w:numId="12">
    <w:abstractNumId w:val="0"/>
  </w:num>
  <w:num w:numId="13">
    <w:abstractNumId w:val="37"/>
  </w:num>
  <w:num w:numId="14">
    <w:abstractNumId w:val="9"/>
  </w:num>
  <w:num w:numId="15">
    <w:abstractNumId w:val="30"/>
  </w:num>
  <w:num w:numId="16">
    <w:abstractNumId w:val="26"/>
  </w:num>
  <w:num w:numId="17">
    <w:abstractNumId w:val="23"/>
  </w:num>
  <w:num w:numId="18">
    <w:abstractNumId w:val="15"/>
  </w:num>
  <w:num w:numId="19">
    <w:abstractNumId w:val="28"/>
  </w:num>
  <w:num w:numId="20">
    <w:abstractNumId w:val="21"/>
  </w:num>
  <w:num w:numId="21">
    <w:abstractNumId w:val="29"/>
  </w:num>
  <w:num w:numId="22">
    <w:abstractNumId w:val="17"/>
  </w:num>
  <w:num w:numId="23">
    <w:abstractNumId w:val="4"/>
  </w:num>
  <w:num w:numId="24">
    <w:abstractNumId w:val="12"/>
  </w:num>
  <w:num w:numId="25">
    <w:abstractNumId w:val="44"/>
  </w:num>
  <w:num w:numId="26">
    <w:abstractNumId w:val="20"/>
  </w:num>
  <w:num w:numId="27">
    <w:abstractNumId w:val="11"/>
  </w:num>
  <w:num w:numId="28">
    <w:abstractNumId w:val="34"/>
  </w:num>
  <w:num w:numId="29">
    <w:abstractNumId w:val="46"/>
  </w:num>
  <w:num w:numId="30">
    <w:abstractNumId w:val="16"/>
  </w:num>
  <w:num w:numId="31">
    <w:abstractNumId w:val="41"/>
  </w:num>
  <w:num w:numId="32">
    <w:abstractNumId w:val="6"/>
  </w:num>
  <w:num w:numId="33">
    <w:abstractNumId w:val="27"/>
  </w:num>
  <w:num w:numId="34">
    <w:abstractNumId w:val="40"/>
  </w:num>
  <w:num w:numId="35">
    <w:abstractNumId w:val="43"/>
  </w:num>
  <w:num w:numId="36">
    <w:abstractNumId w:val="49"/>
  </w:num>
  <w:num w:numId="37">
    <w:abstractNumId w:val="39"/>
  </w:num>
  <w:num w:numId="38">
    <w:abstractNumId w:val="10"/>
  </w:num>
  <w:num w:numId="39">
    <w:abstractNumId w:val="32"/>
  </w:num>
  <w:num w:numId="40">
    <w:abstractNumId w:val="3"/>
  </w:num>
  <w:num w:numId="41">
    <w:abstractNumId w:val="2"/>
  </w:num>
  <w:num w:numId="42">
    <w:abstractNumId w:val="8"/>
  </w:num>
  <w:num w:numId="43">
    <w:abstractNumId w:val="13"/>
  </w:num>
  <w:num w:numId="44">
    <w:abstractNumId w:val="19"/>
  </w:num>
  <w:num w:numId="45">
    <w:abstractNumId w:val="48"/>
  </w:num>
  <w:num w:numId="46">
    <w:abstractNumId w:val="14"/>
  </w:num>
  <w:num w:numId="47">
    <w:abstractNumId w:val="45"/>
  </w:num>
  <w:num w:numId="48">
    <w:abstractNumId w:val="47"/>
  </w:num>
  <w:num w:numId="49">
    <w:abstractNumId w:val="36"/>
  </w:num>
  <w:num w:numId="50">
    <w:abstractNumId w:val="3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nsa">
    <w15:presenceInfo w15:providerId="None" w15:userId="cen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788"/>
    <w:rsid w:val="000046CC"/>
    <w:rsid w:val="00007938"/>
    <w:rsid w:val="0001270A"/>
    <w:rsid w:val="00031FBB"/>
    <w:rsid w:val="000341F8"/>
    <w:rsid w:val="00041C16"/>
    <w:rsid w:val="00047D55"/>
    <w:rsid w:val="0006645E"/>
    <w:rsid w:val="000938FD"/>
    <w:rsid w:val="000A45A8"/>
    <w:rsid w:val="000A75F2"/>
    <w:rsid w:val="000B1152"/>
    <w:rsid w:val="000C0DC4"/>
    <w:rsid w:val="000C1960"/>
    <w:rsid w:val="000C60ED"/>
    <w:rsid w:val="000D03D5"/>
    <w:rsid w:val="000D1C89"/>
    <w:rsid w:val="000E0873"/>
    <w:rsid w:val="000E2CB8"/>
    <w:rsid w:val="000F2126"/>
    <w:rsid w:val="000F280E"/>
    <w:rsid w:val="000F4F84"/>
    <w:rsid w:val="0012031F"/>
    <w:rsid w:val="00133C16"/>
    <w:rsid w:val="0013511F"/>
    <w:rsid w:val="0013670C"/>
    <w:rsid w:val="001376DF"/>
    <w:rsid w:val="00153E7D"/>
    <w:rsid w:val="00154EDA"/>
    <w:rsid w:val="0016251A"/>
    <w:rsid w:val="00164982"/>
    <w:rsid w:val="001703B1"/>
    <w:rsid w:val="00180974"/>
    <w:rsid w:val="001879F1"/>
    <w:rsid w:val="0019270A"/>
    <w:rsid w:val="001A4436"/>
    <w:rsid w:val="001A5BB8"/>
    <w:rsid w:val="001B67F2"/>
    <w:rsid w:val="001D051E"/>
    <w:rsid w:val="001F69C4"/>
    <w:rsid w:val="002021D9"/>
    <w:rsid w:val="00213945"/>
    <w:rsid w:val="002254E6"/>
    <w:rsid w:val="00225F3D"/>
    <w:rsid w:val="002314F8"/>
    <w:rsid w:val="00231CEC"/>
    <w:rsid w:val="00234637"/>
    <w:rsid w:val="00234702"/>
    <w:rsid w:val="00245EE2"/>
    <w:rsid w:val="0025325E"/>
    <w:rsid w:val="00253B48"/>
    <w:rsid w:val="00254861"/>
    <w:rsid w:val="00263351"/>
    <w:rsid w:val="0026391A"/>
    <w:rsid w:val="00266798"/>
    <w:rsid w:val="002837D1"/>
    <w:rsid w:val="00284E0B"/>
    <w:rsid w:val="00285D22"/>
    <w:rsid w:val="002A597E"/>
    <w:rsid w:val="002B4068"/>
    <w:rsid w:val="002B5A46"/>
    <w:rsid w:val="002C2DF1"/>
    <w:rsid w:val="002C4428"/>
    <w:rsid w:val="002C790F"/>
    <w:rsid w:val="002C7F04"/>
    <w:rsid w:val="002D2929"/>
    <w:rsid w:val="002D6662"/>
    <w:rsid w:val="002D6F70"/>
    <w:rsid w:val="003035A0"/>
    <w:rsid w:val="00304D7B"/>
    <w:rsid w:val="00307C2E"/>
    <w:rsid w:val="00310F65"/>
    <w:rsid w:val="00334A8A"/>
    <w:rsid w:val="00335BE5"/>
    <w:rsid w:val="00335C5E"/>
    <w:rsid w:val="0033756D"/>
    <w:rsid w:val="0036131B"/>
    <w:rsid w:val="00362A34"/>
    <w:rsid w:val="003763E0"/>
    <w:rsid w:val="00387219"/>
    <w:rsid w:val="003D5467"/>
    <w:rsid w:val="003D632A"/>
    <w:rsid w:val="003E105E"/>
    <w:rsid w:val="003F08DA"/>
    <w:rsid w:val="003F5F4F"/>
    <w:rsid w:val="0040235D"/>
    <w:rsid w:val="00403056"/>
    <w:rsid w:val="004033EF"/>
    <w:rsid w:val="0040607C"/>
    <w:rsid w:val="00431642"/>
    <w:rsid w:val="00431772"/>
    <w:rsid w:val="00431EF1"/>
    <w:rsid w:val="00455972"/>
    <w:rsid w:val="00455F9F"/>
    <w:rsid w:val="00461B3F"/>
    <w:rsid w:val="00467846"/>
    <w:rsid w:val="00480962"/>
    <w:rsid w:val="00480DCD"/>
    <w:rsid w:val="00484679"/>
    <w:rsid w:val="00493FB8"/>
    <w:rsid w:val="004B6326"/>
    <w:rsid w:val="004F57D4"/>
    <w:rsid w:val="004F6CA2"/>
    <w:rsid w:val="00500BEA"/>
    <w:rsid w:val="00506A75"/>
    <w:rsid w:val="0053387A"/>
    <w:rsid w:val="00535D29"/>
    <w:rsid w:val="00544464"/>
    <w:rsid w:val="00544AFC"/>
    <w:rsid w:val="00563ACA"/>
    <w:rsid w:val="00571A09"/>
    <w:rsid w:val="00577005"/>
    <w:rsid w:val="005A1003"/>
    <w:rsid w:val="005A5AD3"/>
    <w:rsid w:val="005C3020"/>
    <w:rsid w:val="005D4EF0"/>
    <w:rsid w:val="005D69D4"/>
    <w:rsid w:val="005E5715"/>
    <w:rsid w:val="005F65C5"/>
    <w:rsid w:val="005F6FBC"/>
    <w:rsid w:val="006007C2"/>
    <w:rsid w:val="00605A25"/>
    <w:rsid w:val="00610BCC"/>
    <w:rsid w:val="00611ACD"/>
    <w:rsid w:val="00612411"/>
    <w:rsid w:val="006179E2"/>
    <w:rsid w:val="00622200"/>
    <w:rsid w:val="00623344"/>
    <w:rsid w:val="00625FBC"/>
    <w:rsid w:val="00631115"/>
    <w:rsid w:val="00646BB7"/>
    <w:rsid w:val="006526A7"/>
    <w:rsid w:val="00652B97"/>
    <w:rsid w:val="00657BAE"/>
    <w:rsid w:val="00665F86"/>
    <w:rsid w:val="00680F79"/>
    <w:rsid w:val="00690141"/>
    <w:rsid w:val="006904F9"/>
    <w:rsid w:val="0069213C"/>
    <w:rsid w:val="006B20EC"/>
    <w:rsid w:val="006C0234"/>
    <w:rsid w:val="006C050F"/>
    <w:rsid w:val="006C1984"/>
    <w:rsid w:val="006C6C4E"/>
    <w:rsid w:val="006D4636"/>
    <w:rsid w:val="006E26EA"/>
    <w:rsid w:val="006E27DE"/>
    <w:rsid w:val="006F42BF"/>
    <w:rsid w:val="006F5F93"/>
    <w:rsid w:val="00700546"/>
    <w:rsid w:val="00701D62"/>
    <w:rsid w:val="00724B06"/>
    <w:rsid w:val="00734355"/>
    <w:rsid w:val="00734F71"/>
    <w:rsid w:val="007566A8"/>
    <w:rsid w:val="00762E07"/>
    <w:rsid w:val="00763045"/>
    <w:rsid w:val="00763CD0"/>
    <w:rsid w:val="00763D28"/>
    <w:rsid w:val="00790A5F"/>
    <w:rsid w:val="0079219C"/>
    <w:rsid w:val="0079493A"/>
    <w:rsid w:val="007A3009"/>
    <w:rsid w:val="007B121B"/>
    <w:rsid w:val="007B55C9"/>
    <w:rsid w:val="007B7242"/>
    <w:rsid w:val="007C2184"/>
    <w:rsid w:val="007C421D"/>
    <w:rsid w:val="007D591D"/>
    <w:rsid w:val="007E5F21"/>
    <w:rsid w:val="008002D9"/>
    <w:rsid w:val="008133BA"/>
    <w:rsid w:val="00813726"/>
    <w:rsid w:val="00816CE1"/>
    <w:rsid w:val="008177D1"/>
    <w:rsid w:val="00820F10"/>
    <w:rsid w:val="00823C3A"/>
    <w:rsid w:val="00824B1A"/>
    <w:rsid w:val="00824C61"/>
    <w:rsid w:val="008302BB"/>
    <w:rsid w:val="00835244"/>
    <w:rsid w:val="008426BB"/>
    <w:rsid w:val="00864CF0"/>
    <w:rsid w:val="00864ED8"/>
    <w:rsid w:val="00890A2E"/>
    <w:rsid w:val="00896EAD"/>
    <w:rsid w:val="008A0FF0"/>
    <w:rsid w:val="008A65A3"/>
    <w:rsid w:val="008B0619"/>
    <w:rsid w:val="008B7F62"/>
    <w:rsid w:val="008D0E59"/>
    <w:rsid w:val="008E0D21"/>
    <w:rsid w:val="008E2478"/>
    <w:rsid w:val="008E2A93"/>
    <w:rsid w:val="008E36FE"/>
    <w:rsid w:val="008F10F7"/>
    <w:rsid w:val="00900B63"/>
    <w:rsid w:val="00916369"/>
    <w:rsid w:val="00924E88"/>
    <w:rsid w:val="009273BF"/>
    <w:rsid w:val="00930AE4"/>
    <w:rsid w:val="0093287A"/>
    <w:rsid w:val="009472C8"/>
    <w:rsid w:val="009504F0"/>
    <w:rsid w:val="0095764B"/>
    <w:rsid w:val="00957D68"/>
    <w:rsid w:val="00960788"/>
    <w:rsid w:val="00966ED9"/>
    <w:rsid w:val="009821F6"/>
    <w:rsid w:val="00983DFB"/>
    <w:rsid w:val="00984714"/>
    <w:rsid w:val="009937CF"/>
    <w:rsid w:val="009A6321"/>
    <w:rsid w:val="009B4425"/>
    <w:rsid w:val="009C190B"/>
    <w:rsid w:val="009C3C81"/>
    <w:rsid w:val="009C70A9"/>
    <w:rsid w:val="009D4A91"/>
    <w:rsid w:val="009D7A49"/>
    <w:rsid w:val="009E596B"/>
    <w:rsid w:val="009E7E4C"/>
    <w:rsid w:val="009F570F"/>
    <w:rsid w:val="009F5B4C"/>
    <w:rsid w:val="009F79C5"/>
    <w:rsid w:val="00A04281"/>
    <w:rsid w:val="00A10D65"/>
    <w:rsid w:val="00A16611"/>
    <w:rsid w:val="00A279A2"/>
    <w:rsid w:val="00A513E0"/>
    <w:rsid w:val="00A51686"/>
    <w:rsid w:val="00A5472E"/>
    <w:rsid w:val="00A57EC7"/>
    <w:rsid w:val="00A7538A"/>
    <w:rsid w:val="00A822EC"/>
    <w:rsid w:val="00A82D91"/>
    <w:rsid w:val="00A83D03"/>
    <w:rsid w:val="00A85233"/>
    <w:rsid w:val="00A94399"/>
    <w:rsid w:val="00AA5F40"/>
    <w:rsid w:val="00AA6845"/>
    <w:rsid w:val="00AB0F72"/>
    <w:rsid w:val="00AB698F"/>
    <w:rsid w:val="00AC1765"/>
    <w:rsid w:val="00AC23C2"/>
    <w:rsid w:val="00AC339F"/>
    <w:rsid w:val="00AC4F4A"/>
    <w:rsid w:val="00AC59E1"/>
    <w:rsid w:val="00AD68FF"/>
    <w:rsid w:val="00AD6D24"/>
    <w:rsid w:val="00AD7097"/>
    <w:rsid w:val="00AD7840"/>
    <w:rsid w:val="00AE11E9"/>
    <w:rsid w:val="00AE608F"/>
    <w:rsid w:val="00AF4139"/>
    <w:rsid w:val="00AF66B3"/>
    <w:rsid w:val="00B01E06"/>
    <w:rsid w:val="00B03434"/>
    <w:rsid w:val="00B03A56"/>
    <w:rsid w:val="00B11E56"/>
    <w:rsid w:val="00B20DD9"/>
    <w:rsid w:val="00B21C36"/>
    <w:rsid w:val="00B26E85"/>
    <w:rsid w:val="00B4025D"/>
    <w:rsid w:val="00B420B8"/>
    <w:rsid w:val="00B425C6"/>
    <w:rsid w:val="00B43677"/>
    <w:rsid w:val="00B43C87"/>
    <w:rsid w:val="00B47944"/>
    <w:rsid w:val="00B52C4A"/>
    <w:rsid w:val="00B5319F"/>
    <w:rsid w:val="00B61F17"/>
    <w:rsid w:val="00B65279"/>
    <w:rsid w:val="00B65A38"/>
    <w:rsid w:val="00B72177"/>
    <w:rsid w:val="00B82767"/>
    <w:rsid w:val="00B8436E"/>
    <w:rsid w:val="00B84F8A"/>
    <w:rsid w:val="00B90165"/>
    <w:rsid w:val="00B95535"/>
    <w:rsid w:val="00BA2059"/>
    <w:rsid w:val="00BA66DE"/>
    <w:rsid w:val="00BB3FC3"/>
    <w:rsid w:val="00BC1F26"/>
    <w:rsid w:val="00BC3574"/>
    <w:rsid w:val="00BC7F29"/>
    <w:rsid w:val="00BD01B5"/>
    <w:rsid w:val="00BD705D"/>
    <w:rsid w:val="00BF400E"/>
    <w:rsid w:val="00BF75BD"/>
    <w:rsid w:val="00C01C20"/>
    <w:rsid w:val="00C0527D"/>
    <w:rsid w:val="00C12932"/>
    <w:rsid w:val="00C14DC5"/>
    <w:rsid w:val="00C20032"/>
    <w:rsid w:val="00C21ADA"/>
    <w:rsid w:val="00C2228E"/>
    <w:rsid w:val="00C413CD"/>
    <w:rsid w:val="00C44852"/>
    <w:rsid w:val="00C45C7C"/>
    <w:rsid w:val="00C578FE"/>
    <w:rsid w:val="00C60F80"/>
    <w:rsid w:val="00C67356"/>
    <w:rsid w:val="00C701F8"/>
    <w:rsid w:val="00C720B9"/>
    <w:rsid w:val="00C82406"/>
    <w:rsid w:val="00C83A4C"/>
    <w:rsid w:val="00C87130"/>
    <w:rsid w:val="00C94D6E"/>
    <w:rsid w:val="00CA12BD"/>
    <w:rsid w:val="00CA67AC"/>
    <w:rsid w:val="00CA74C6"/>
    <w:rsid w:val="00CB0B0E"/>
    <w:rsid w:val="00CB0FD4"/>
    <w:rsid w:val="00CB3CB4"/>
    <w:rsid w:val="00CB765D"/>
    <w:rsid w:val="00CE272E"/>
    <w:rsid w:val="00CF30FE"/>
    <w:rsid w:val="00CF3CE2"/>
    <w:rsid w:val="00D00AE6"/>
    <w:rsid w:val="00D01812"/>
    <w:rsid w:val="00D1100D"/>
    <w:rsid w:val="00D26740"/>
    <w:rsid w:val="00D30DFF"/>
    <w:rsid w:val="00D32139"/>
    <w:rsid w:val="00D43BDE"/>
    <w:rsid w:val="00D45C08"/>
    <w:rsid w:val="00D4628A"/>
    <w:rsid w:val="00D47E04"/>
    <w:rsid w:val="00D60EE9"/>
    <w:rsid w:val="00D6104A"/>
    <w:rsid w:val="00D658BE"/>
    <w:rsid w:val="00D66BDA"/>
    <w:rsid w:val="00D764F3"/>
    <w:rsid w:val="00D826BE"/>
    <w:rsid w:val="00D840A0"/>
    <w:rsid w:val="00D8512F"/>
    <w:rsid w:val="00D9645C"/>
    <w:rsid w:val="00D967F3"/>
    <w:rsid w:val="00DD4FB4"/>
    <w:rsid w:val="00DE753C"/>
    <w:rsid w:val="00E04D1C"/>
    <w:rsid w:val="00E06A15"/>
    <w:rsid w:val="00E06F5B"/>
    <w:rsid w:val="00E073FC"/>
    <w:rsid w:val="00E1165F"/>
    <w:rsid w:val="00E11DBD"/>
    <w:rsid w:val="00E12039"/>
    <w:rsid w:val="00E161CD"/>
    <w:rsid w:val="00E43181"/>
    <w:rsid w:val="00E54203"/>
    <w:rsid w:val="00E55AC2"/>
    <w:rsid w:val="00E61919"/>
    <w:rsid w:val="00E62154"/>
    <w:rsid w:val="00E759FD"/>
    <w:rsid w:val="00E778B7"/>
    <w:rsid w:val="00E96F0B"/>
    <w:rsid w:val="00EA14F9"/>
    <w:rsid w:val="00EA6B7B"/>
    <w:rsid w:val="00EB53E7"/>
    <w:rsid w:val="00EC3C75"/>
    <w:rsid w:val="00ED31E1"/>
    <w:rsid w:val="00ED7227"/>
    <w:rsid w:val="00EE06B5"/>
    <w:rsid w:val="00EE0FBD"/>
    <w:rsid w:val="00EE3B67"/>
    <w:rsid w:val="00EE7A67"/>
    <w:rsid w:val="00EF056F"/>
    <w:rsid w:val="00EF2F75"/>
    <w:rsid w:val="00F12917"/>
    <w:rsid w:val="00F137CF"/>
    <w:rsid w:val="00F154B1"/>
    <w:rsid w:val="00F25743"/>
    <w:rsid w:val="00F44F92"/>
    <w:rsid w:val="00F45814"/>
    <w:rsid w:val="00F459CB"/>
    <w:rsid w:val="00F46B2B"/>
    <w:rsid w:val="00F72267"/>
    <w:rsid w:val="00F759F7"/>
    <w:rsid w:val="00F83FE4"/>
    <w:rsid w:val="00F84741"/>
    <w:rsid w:val="00F8735C"/>
    <w:rsid w:val="00F90E66"/>
    <w:rsid w:val="00F93E1D"/>
    <w:rsid w:val="00F94D2A"/>
    <w:rsid w:val="00F95C86"/>
    <w:rsid w:val="00F9690F"/>
    <w:rsid w:val="00F97ED0"/>
    <w:rsid w:val="00FB5FDC"/>
    <w:rsid w:val="00FB6676"/>
    <w:rsid w:val="00FC060B"/>
    <w:rsid w:val="00FC451C"/>
    <w:rsid w:val="00FC5E82"/>
    <w:rsid w:val="00FF00E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44424C-940E-4DE9-8E78-5229178E7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F4139"/>
    <w:pPr>
      <w:keepNext/>
      <w:keepLines/>
      <w:spacing w:before="480" w:after="0"/>
      <w:jc w:val="center"/>
      <w:outlineLvl w:val="0"/>
    </w:pPr>
    <w:rPr>
      <w:rFonts w:ascii="Arial" w:eastAsiaTheme="majorEastAsia" w:hAnsi="Arial" w:cstheme="majorBidi"/>
      <w:b/>
      <w:bCs/>
      <w:sz w:val="24"/>
      <w:szCs w:val="28"/>
    </w:rPr>
  </w:style>
  <w:style w:type="paragraph" w:styleId="Ttulo2">
    <w:name w:val="heading 2"/>
    <w:basedOn w:val="Normal"/>
    <w:next w:val="Normal"/>
    <w:link w:val="Ttulo2Car"/>
    <w:uiPriority w:val="9"/>
    <w:unhideWhenUsed/>
    <w:qFormat/>
    <w:rsid w:val="00AF4139"/>
    <w:pPr>
      <w:keepNext/>
      <w:keepLines/>
      <w:spacing w:before="200" w:after="0"/>
      <w:outlineLvl w:val="1"/>
    </w:pPr>
    <w:rPr>
      <w:rFonts w:ascii="Arial" w:eastAsiaTheme="majorEastAsia" w:hAnsi="Arial" w:cstheme="majorBidi"/>
      <w:b/>
      <w:bCs/>
      <w:color w:val="000000" w:themeColor="text1"/>
      <w:sz w:val="26"/>
      <w:szCs w:val="26"/>
      <w:lang w:val="es-ES" w:eastAsia="ja-JP"/>
    </w:rPr>
  </w:style>
  <w:style w:type="paragraph" w:styleId="Ttulo3">
    <w:name w:val="heading 3"/>
    <w:basedOn w:val="Normal"/>
    <w:next w:val="Normal"/>
    <w:link w:val="Ttulo3Car"/>
    <w:uiPriority w:val="9"/>
    <w:unhideWhenUsed/>
    <w:qFormat/>
    <w:rsid w:val="006F42B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F4139"/>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AF4139"/>
    <w:rPr>
      <w:rFonts w:ascii="Arial" w:eastAsiaTheme="majorEastAsia" w:hAnsi="Arial" w:cstheme="majorBidi"/>
      <w:b/>
      <w:bCs/>
      <w:color w:val="000000" w:themeColor="text1"/>
      <w:sz w:val="26"/>
      <w:szCs w:val="26"/>
      <w:lang w:val="es-ES" w:eastAsia="ja-JP"/>
    </w:rPr>
  </w:style>
  <w:style w:type="character" w:customStyle="1" w:styleId="Ttulo3Car">
    <w:name w:val="Título 3 Car"/>
    <w:basedOn w:val="Fuentedeprrafopredeter"/>
    <w:link w:val="Ttulo3"/>
    <w:uiPriority w:val="9"/>
    <w:rsid w:val="006F42BF"/>
    <w:rPr>
      <w:rFonts w:asciiTheme="majorHAnsi" w:eastAsiaTheme="majorEastAsia" w:hAnsiTheme="majorHAnsi" w:cstheme="majorBidi"/>
      <w:color w:val="243F60" w:themeColor="accent1" w:themeShade="7F"/>
      <w:sz w:val="24"/>
      <w:szCs w:val="24"/>
    </w:rPr>
  </w:style>
  <w:style w:type="paragraph" w:styleId="Textodeglobo">
    <w:name w:val="Balloon Text"/>
    <w:basedOn w:val="Normal"/>
    <w:link w:val="TextodegloboCar"/>
    <w:uiPriority w:val="99"/>
    <w:semiHidden/>
    <w:unhideWhenUsed/>
    <w:rsid w:val="009607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0788"/>
    <w:rPr>
      <w:rFonts w:ascii="Tahoma" w:hAnsi="Tahoma" w:cs="Tahoma"/>
      <w:sz w:val="16"/>
      <w:szCs w:val="16"/>
    </w:rPr>
  </w:style>
  <w:style w:type="paragraph" w:styleId="TtulodeTDC">
    <w:name w:val="TOC Heading"/>
    <w:basedOn w:val="Ttulo1"/>
    <w:next w:val="Normal"/>
    <w:uiPriority w:val="39"/>
    <w:unhideWhenUsed/>
    <w:qFormat/>
    <w:rsid w:val="00960788"/>
    <w:pPr>
      <w:outlineLvl w:val="9"/>
    </w:pPr>
    <w:rPr>
      <w:lang w:eastAsia="es-CO"/>
    </w:rPr>
  </w:style>
  <w:style w:type="paragraph" w:styleId="TDC2">
    <w:name w:val="toc 2"/>
    <w:basedOn w:val="Normal"/>
    <w:next w:val="Normal"/>
    <w:autoRedefine/>
    <w:uiPriority w:val="39"/>
    <w:unhideWhenUsed/>
    <w:qFormat/>
    <w:rsid w:val="00960788"/>
    <w:pPr>
      <w:spacing w:after="100"/>
    </w:pPr>
    <w:rPr>
      <w:rFonts w:eastAsiaTheme="minorEastAsia"/>
      <w:b/>
      <w:lang w:eastAsia="es-CO"/>
    </w:rPr>
  </w:style>
  <w:style w:type="paragraph" w:styleId="TDC1">
    <w:name w:val="toc 1"/>
    <w:basedOn w:val="Normal"/>
    <w:next w:val="Normal"/>
    <w:autoRedefine/>
    <w:uiPriority w:val="39"/>
    <w:unhideWhenUsed/>
    <w:qFormat/>
    <w:rsid w:val="00A83D03"/>
    <w:pPr>
      <w:spacing w:after="100"/>
    </w:pPr>
    <w:rPr>
      <w:rFonts w:ascii="Arial" w:eastAsiaTheme="minorEastAsia" w:hAnsi="Arial" w:cs="Arial"/>
      <w:b/>
      <w:bCs/>
      <w:sz w:val="24"/>
      <w:szCs w:val="24"/>
      <w:lang w:eastAsia="es-CO"/>
    </w:rPr>
  </w:style>
  <w:style w:type="paragraph" w:styleId="TDC3">
    <w:name w:val="toc 3"/>
    <w:basedOn w:val="Normal"/>
    <w:next w:val="Normal"/>
    <w:autoRedefine/>
    <w:uiPriority w:val="39"/>
    <w:unhideWhenUsed/>
    <w:qFormat/>
    <w:rsid w:val="001B67F2"/>
    <w:pPr>
      <w:spacing w:after="100"/>
    </w:pPr>
    <w:rPr>
      <w:rFonts w:eastAsiaTheme="minorEastAsia"/>
      <w:b/>
      <w:lang w:eastAsia="es-CO"/>
    </w:rPr>
  </w:style>
  <w:style w:type="character" w:customStyle="1" w:styleId="a">
    <w:name w:val="a"/>
    <w:basedOn w:val="Fuentedeprrafopredeter"/>
    <w:rsid w:val="00960788"/>
  </w:style>
  <w:style w:type="paragraph" w:styleId="Prrafodelista">
    <w:name w:val="List Paragraph"/>
    <w:basedOn w:val="Normal"/>
    <w:uiPriority w:val="34"/>
    <w:qFormat/>
    <w:rsid w:val="006C0234"/>
    <w:pPr>
      <w:spacing w:after="0" w:line="240" w:lineRule="auto"/>
      <w:ind w:left="720"/>
      <w:contextualSpacing/>
    </w:pPr>
    <w:rPr>
      <w:rFonts w:ascii="Tahoma" w:eastAsia="Calibri" w:hAnsi="Tahoma" w:cs="Times New Roman"/>
      <w:sz w:val="24"/>
      <w:szCs w:val="20"/>
      <w:lang w:val="es-MX" w:eastAsia="es-ES"/>
    </w:rPr>
  </w:style>
  <w:style w:type="paragraph" w:styleId="NormalWeb">
    <w:name w:val="Normal (Web)"/>
    <w:basedOn w:val="Normal"/>
    <w:uiPriority w:val="99"/>
    <w:unhideWhenUsed/>
    <w:rsid w:val="001703B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entence">
    <w:name w:val="sentence"/>
    <w:basedOn w:val="Fuentedeprrafopredeter"/>
    <w:rsid w:val="001703B1"/>
  </w:style>
  <w:style w:type="paragraph" w:styleId="Encabezado">
    <w:name w:val="header"/>
    <w:basedOn w:val="Normal"/>
    <w:link w:val="EncabezadoCar"/>
    <w:uiPriority w:val="99"/>
    <w:unhideWhenUsed/>
    <w:rsid w:val="0069213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9213C"/>
  </w:style>
  <w:style w:type="paragraph" w:styleId="Piedepgina">
    <w:name w:val="footer"/>
    <w:basedOn w:val="Normal"/>
    <w:link w:val="PiedepginaCar"/>
    <w:uiPriority w:val="99"/>
    <w:unhideWhenUsed/>
    <w:rsid w:val="0069213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9213C"/>
  </w:style>
  <w:style w:type="character" w:styleId="Hipervnculo">
    <w:name w:val="Hyperlink"/>
    <w:basedOn w:val="Fuentedeprrafopredeter"/>
    <w:uiPriority w:val="99"/>
    <w:unhideWhenUsed/>
    <w:rsid w:val="00646BB7"/>
    <w:rPr>
      <w:color w:val="0000FF" w:themeColor="hyperlink"/>
      <w:u w:val="single"/>
    </w:rPr>
  </w:style>
  <w:style w:type="character" w:customStyle="1" w:styleId="body-text">
    <w:name w:val="body-text"/>
    <w:basedOn w:val="Fuentedeprrafopredeter"/>
    <w:rsid w:val="009C190B"/>
  </w:style>
  <w:style w:type="paragraph" w:customStyle="1" w:styleId="ecxmsonormal">
    <w:name w:val="ecxmsonormal"/>
    <w:basedOn w:val="Normal"/>
    <w:rsid w:val="00824B1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A85233"/>
  </w:style>
  <w:style w:type="character" w:styleId="Textoennegrita">
    <w:name w:val="Strong"/>
    <w:basedOn w:val="Fuentedeprrafopredeter"/>
    <w:uiPriority w:val="22"/>
    <w:qFormat/>
    <w:rsid w:val="00A85233"/>
    <w:rPr>
      <w:b/>
      <w:bCs/>
    </w:rPr>
  </w:style>
  <w:style w:type="character" w:styleId="Hipervnculovisitado">
    <w:name w:val="FollowedHyperlink"/>
    <w:basedOn w:val="Fuentedeprrafopredeter"/>
    <w:uiPriority w:val="99"/>
    <w:semiHidden/>
    <w:unhideWhenUsed/>
    <w:rsid w:val="00A85233"/>
    <w:rPr>
      <w:color w:val="800080" w:themeColor="followedHyperlink"/>
      <w:u w:val="single"/>
    </w:rPr>
  </w:style>
  <w:style w:type="paragraph" w:styleId="Sinespaciado">
    <w:name w:val="No Spacing"/>
    <w:uiPriority w:val="1"/>
    <w:qFormat/>
    <w:rsid w:val="000A45A8"/>
    <w:pPr>
      <w:spacing w:after="0" w:line="240" w:lineRule="auto"/>
    </w:pPr>
  </w:style>
  <w:style w:type="character" w:styleId="MquinadeescribirHTML">
    <w:name w:val="HTML Typewriter"/>
    <w:basedOn w:val="Fuentedeprrafopredeter"/>
    <w:uiPriority w:val="99"/>
    <w:semiHidden/>
    <w:unhideWhenUsed/>
    <w:rsid w:val="00724B06"/>
    <w:rPr>
      <w:rFonts w:ascii="Courier New" w:eastAsia="Times New Roman" w:hAnsi="Courier New" w:cs="Courier New"/>
      <w:sz w:val="20"/>
      <w:szCs w:val="20"/>
    </w:rPr>
  </w:style>
  <w:style w:type="paragraph" w:styleId="Descripcin">
    <w:name w:val="caption"/>
    <w:basedOn w:val="Normal"/>
    <w:next w:val="Normal"/>
    <w:uiPriority w:val="35"/>
    <w:unhideWhenUsed/>
    <w:qFormat/>
    <w:rsid w:val="00387219"/>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816C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09878">
      <w:bodyDiv w:val="1"/>
      <w:marLeft w:val="0"/>
      <w:marRight w:val="0"/>
      <w:marTop w:val="0"/>
      <w:marBottom w:val="0"/>
      <w:divBdr>
        <w:top w:val="none" w:sz="0" w:space="0" w:color="auto"/>
        <w:left w:val="none" w:sz="0" w:space="0" w:color="auto"/>
        <w:bottom w:val="none" w:sz="0" w:space="0" w:color="auto"/>
        <w:right w:val="none" w:sz="0" w:space="0" w:color="auto"/>
      </w:divBdr>
      <w:divsChild>
        <w:div w:id="1488401665">
          <w:marLeft w:val="0"/>
          <w:marRight w:val="0"/>
          <w:marTop w:val="0"/>
          <w:marBottom w:val="0"/>
          <w:divBdr>
            <w:top w:val="none" w:sz="0" w:space="0" w:color="auto"/>
            <w:left w:val="none" w:sz="0" w:space="0" w:color="auto"/>
            <w:bottom w:val="none" w:sz="0" w:space="0" w:color="auto"/>
            <w:right w:val="none" w:sz="0" w:space="0" w:color="auto"/>
          </w:divBdr>
        </w:div>
      </w:divsChild>
    </w:div>
    <w:div w:id="19085786">
      <w:bodyDiv w:val="1"/>
      <w:marLeft w:val="0"/>
      <w:marRight w:val="0"/>
      <w:marTop w:val="0"/>
      <w:marBottom w:val="0"/>
      <w:divBdr>
        <w:top w:val="none" w:sz="0" w:space="0" w:color="auto"/>
        <w:left w:val="none" w:sz="0" w:space="0" w:color="auto"/>
        <w:bottom w:val="none" w:sz="0" w:space="0" w:color="auto"/>
        <w:right w:val="none" w:sz="0" w:space="0" w:color="auto"/>
      </w:divBdr>
    </w:div>
    <w:div w:id="25109648">
      <w:bodyDiv w:val="1"/>
      <w:marLeft w:val="0"/>
      <w:marRight w:val="0"/>
      <w:marTop w:val="0"/>
      <w:marBottom w:val="0"/>
      <w:divBdr>
        <w:top w:val="none" w:sz="0" w:space="0" w:color="auto"/>
        <w:left w:val="none" w:sz="0" w:space="0" w:color="auto"/>
        <w:bottom w:val="none" w:sz="0" w:space="0" w:color="auto"/>
        <w:right w:val="none" w:sz="0" w:space="0" w:color="auto"/>
      </w:divBdr>
    </w:div>
    <w:div w:id="214970957">
      <w:bodyDiv w:val="1"/>
      <w:marLeft w:val="0"/>
      <w:marRight w:val="0"/>
      <w:marTop w:val="0"/>
      <w:marBottom w:val="0"/>
      <w:divBdr>
        <w:top w:val="none" w:sz="0" w:space="0" w:color="auto"/>
        <w:left w:val="none" w:sz="0" w:space="0" w:color="auto"/>
        <w:bottom w:val="none" w:sz="0" w:space="0" w:color="auto"/>
        <w:right w:val="none" w:sz="0" w:space="0" w:color="auto"/>
      </w:divBdr>
    </w:div>
    <w:div w:id="434525405">
      <w:bodyDiv w:val="1"/>
      <w:marLeft w:val="0"/>
      <w:marRight w:val="0"/>
      <w:marTop w:val="0"/>
      <w:marBottom w:val="0"/>
      <w:divBdr>
        <w:top w:val="none" w:sz="0" w:space="0" w:color="auto"/>
        <w:left w:val="none" w:sz="0" w:space="0" w:color="auto"/>
        <w:bottom w:val="none" w:sz="0" w:space="0" w:color="auto"/>
        <w:right w:val="none" w:sz="0" w:space="0" w:color="auto"/>
      </w:divBdr>
    </w:div>
    <w:div w:id="475029556">
      <w:bodyDiv w:val="1"/>
      <w:marLeft w:val="0"/>
      <w:marRight w:val="0"/>
      <w:marTop w:val="0"/>
      <w:marBottom w:val="0"/>
      <w:divBdr>
        <w:top w:val="none" w:sz="0" w:space="0" w:color="auto"/>
        <w:left w:val="none" w:sz="0" w:space="0" w:color="auto"/>
        <w:bottom w:val="none" w:sz="0" w:space="0" w:color="auto"/>
        <w:right w:val="none" w:sz="0" w:space="0" w:color="auto"/>
      </w:divBdr>
    </w:div>
    <w:div w:id="508329956">
      <w:bodyDiv w:val="1"/>
      <w:marLeft w:val="0"/>
      <w:marRight w:val="0"/>
      <w:marTop w:val="0"/>
      <w:marBottom w:val="0"/>
      <w:divBdr>
        <w:top w:val="none" w:sz="0" w:space="0" w:color="auto"/>
        <w:left w:val="none" w:sz="0" w:space="0" w:color="auto"/>
        <w:bottom w:val="none" w:sz="0" w:space="0" w:color="auto"/>
        <w:right w:val="none" w:sz="0" w:space="0" w:color="auto"/>
      </w:divBdr>
    </w:div>
    <w:div w:id="643043042">
      <w:bodyDiv w:val="1"/>
      <w:marLeft w:val="0"/>
      <w:marRight w:val="0"/>
      <w:marTop w:val="0"/>
      <w:marBottom w:val="0"/>
      <w:divBdr>
        <w:top w:val="none" w:sz="0" w:space="0" w:color="auto"/>
        <w:left w:val="none" w:sz="0" w:space="0" w:color="auto"/>
        <w:bottom w:val="none" w:sz="0" w:space="0" w:color="auto"/>
        <w:right w:val="none" w:sz="0" w:space="0" w:color="auto"/>
      </w:divBdr>
    </w:div>
    <w:div w:id="677315833">
      <w:bodyDiv w:val="1"/>
      <w:marLeft w:val="0"/>
      <w:marRight w:val="0"/>
      <w:marTop w:val="0"/>
      <w:marBottom w:val="0"/>
      <w:divBdr>
        <w:top w:val="none" w:sz="0" w:space="0" w:color="auto"/>
        <w:left w:val="none" w:sz="0" w:space="0" w:color="auto"/>
        <w:bottom w:val="none" w:sz="0" w:space="0" w:color="auto"/>
        <w:right w:val="none" w:sz="0" w:space="0" w:color="auto"/>
      </w:divBdr>
    </w:div>
    <w:div w:id="699623679">
      <w:bodyDiv w:val="1"/>
      <w:marLeft w:val="0"/>
      <w:marRight w:val="0"/>
      <w:marTop w:val="0"/>
      <w:marBottom w:val="0"/>
      <w:divBdr>
        <w:top w:val="none" w:sz="0" w:space="0" w:color="auto"/>
        <w:left w:val="none" w:sz="0" w:space="0" w:color="auto"/>
        <w:bottom w:val="none" w:sz="0" w:space="0" w:color="auto"/>
        <w:right w:val="none" w:sz="0" w:space="0" w:color="auto"/>
      </w:divBdr>
    </w:div>
    <w:div w:id="753090858">
      <w:bodyDiv w:val="1"/>
      <w:marLeft w:val="0"/>
      <w:marRight w:val="0"/>
      <w:marTop w:val="0"/>
      <w:marBottom w:val="0"/>
      <w:divBdr>
        <w:top w:val="none" w:sz="0" w:space="0" w:color="auto"/>
        <w:left w:val="none" w:sz="0" w:space="0" w:color="auto"/>
        <w:bottom w:val="none" w:sz="0" w:space="0" w:color="auto"/>
        <w:right w:val="none" w:sz="0" w:space="0" w:color="auto"/>
      </w:divBdr>
    </w:div>
    <w:div w:id="779573795">
      <w:bodyDiv w:val="1"/>
      <w:marLeft w:val="0"/>
      <w:marRight w:val="0"/>
      <w:marTop w:val="0"/>
      <w:marBottom w:val="0"/>
      <w:divBdr>
        <w:top w:val="none" w:sz="0" w:space="0" w:color="auto"/>
        <w:left w:val="none" w:sz="0" w:space="0" w:color="auto"/>
        <w:bottom w:val="none" w:sz="0" w:space="0" w:color="auto"/>
        <w:right w:val="none" w:sz="0" w:space="0" w:color="auto"/>
      </w:divBdr>
    </w:div>
    <w:div w:id="854197339">
      <w:bodyDiv w:val="1"/>
      <w:marLeft w:val="0"/>
      <w:marRight w:val="0"/>
      <w:marTop w:val="0"/>
      <w:marBottom w:val="0"/>
      <w:divBdr>
        <w:top w:val="none" w:sz="0" w:space="0" w:color="auto"/>
        <w:left w:val="none" w:sz="0" w:space="0" w:color="auto"/>
        <w:bottom w:val="none" w:sz="0" w:space="0" w:color="auto"/>
        <w:right w:val="none" w:sz="0" w:space="0" w:color="auto"/>
      </w:divBdr>
    </w:div>
    <w:div w:id="890265468">
      <w:bodyDiv w:val="1"/>
      <w:marLeft w:val="0"/>
      <w:marRight w:val="0"/>
      <w:marTop w:val="0"/>
      <w:marBottom w:val="0"/>
      <w:divBdr>
        <w:top w:val="none" w:sz="0" w:space="0" w:color="auto"/>
        <w:left w:val="none" w:sz="0" w:space="0" w:color="auto"/>
        <w:bottom w:val="none" w:sz="0" w:space="0" w:color="auto"/>
        <w:right w:val="none" w:sz="0" w:space="0" w:color="auto"/>
      </w:divBdr>
    </w:div>
    <w:div w:id="1065487920">
      <w:bodyDiv w:val="1"/>
      <w:marLeft w:val="0"/>
      <w:marRight w:val="0"/>
      <w:marTop w:val="0"/>
      <w:marBottom w:val="0"/>
      <w:divBdr>
        <w:top w:val="none" w:sz="0" w:space="0" w:color="auto"/>
        <w:left w:val="none" w:sz="0" w:space="0" w:color="auto"/>
        <w:bottom w:val="none" w:sz="0" w:space="0" w:color="auto"/>
        <w:right w:val="none" w:sz="0" w:space="0" w:color="auto"/>
      </w:divBdr>
      <w:divsChild>
        <w:div w:id="75398422">
          <w:marLeft w:val="0"/>
          <w:marRight w:val="0"/>
          <w:marTop w:val="0"/>
          <w:marBottom w:val="0"/>
          <w:divBdr>
            <w:top w:val="none" w:sz="0" w:space="0" w:color="auto"/>
            <w:left w:val="none" w:sz="0" w:space="0" w:color="auto"/>
            <w:bottom w:val="none" w:sz="0" w:space="0" w:color="auto"/>
            <w:right w:val="none" w:sz="0" w:space="0" w:color="auto"/>
          </w:divBdr>
        </w:div>
        <w:div w:id="184248926">
          <w:marLeft w:val="0"/>
          <w:marRight w:val="0"/>
          <w:marTop w:val="0"/>
          <w:marBottom w:val="0"/>
          <w:divBdr>
            <w:top w:val="none" w:sz="0" w:space="0" w:color="auto"/>
            <w:left w:val="none" w:sz="0" w:space="0" w:color="auto"/>
            <w:bottom w:val="none" w:sz="0" w:space="0" w:color="auto"/>
            <w:right w:val="none" w:sz="0" w:space="0" w:color="auto"/>
          </w:divBdr>
        </w:div>
        <w:div w:id="247932947">
          <w:marLeft w:val="0"/>
          <w:marRight w:val="0"/>
          <w:marTop w:val="0"/>
          <w:marBottom w:val="0"/>
          <w:divBdr>
            <w:top w:val="none" w:sz="0" w:space="0" w:color="auto"/>
            <w:left w:val="none" w:sz="0" w:space="0" w:color="auto"/>
            <w:bottom w:val="none" w:sz="0" w:space="0" w:color="auto"/>
            <w:right w:val="none" w:sz="0" w:space="0" w:color="auto"/>
          </w:divBdr>
        </w:div>
        <w:div w:id="260603643">
          <w:marLeft w:val="0"/>
          <w:marRight w:val="0"/>
          <w:marTop w:val="0"/>
          <w:marBottom w:val="0"/>
          <w:divBdr>
            <w:top w:val="none" w:sz="0" w:space="0" w:color="auto"/>
            <w:left w:val="none" w:sz="0" w:space="0" w:color="auto"/>
            <w:bottom w:val="none" w:sz="0" w:space="0" w:color="auto"/>
            <w:right w:val="none" w:sz="0" w:space="0" w:color="auto"/>
          </w:divBdr>
        </w:div>
        <w:div w:id="303390126">
          <w:marLeft w:val="0"/>
          <w:marRight w:val="0"/>
          <w:marTop w:val="0"/>
          <w:marBottom w:val="0"/>
          <w:divBdr>
            <w:top w:val="none" w:sz="0" w:space="0" w:color="auto"/>
            <w:left w:val="none" w:sz="0" w:space="0" w:color="auto"/>
            <w:bottom w:val="none" w:sz="0" w:space="0" w:color="auto"/>
            <w:right w:val="none" w:sz="0" w:space="0" w:color="auto"/>
          </w:divBdr>
        </w:div>
        <w:div w:id="327902925">
          <w:marLeft w:val="0"/>
          <w:marRight w:val="0"/>
          <w:marTop w:val="0"/>
          <w:marBottom w:val="0"/>
          <w:divBdr>
            <w:top w:val="none" w:sz="0" w:space="0" w:color="auto"/>
            <w:left w:val="none" w:sz="0" w:space="0" w:color="auto"/>
            <w:bottom w:val="none" w:sz="0" w:space="0" w:color="auto"/>
            <w:right w:val="none" w:sz="0" w:space="0" w:color="auto"/>
          </w:divBdr>
        </w:div>
        <w:div w:id="801729285">
          <w:marLeft w:val="0"/>
          <w:marRight w:val="0"/>
          <w:marTop w:val="0"/>
          <w:marBottom w:val="0"/>
          <w:divBdr>
            <w:top w:val="none" w:sz="0" w:space="0" w:color="auto"/>
            <w:left w:val="none" w:sz="0" w:space="0" w:color="auto"/>
            <w:bottom w:val="none" w:sz="0" w:space="0" w:color="auto"/>
            <w:right w:val="none" w:sz="0" w:space="0" w:color="auto"/>
          </w:divBdr>
        </w:div>
        <w:div w:id="969357640">
          <w:marLeft w:val="0"/>
          <w:marRight w:val="0"/>
          <w:marTop w:val="0"/>
          <w:marBottom w:val="0"/>
          <w:divBdr>
            <w:top w:val="none" w:sz="0" w:space="0" w:color="auto"/>
            <w:left w:val="none" w:sz="0" w:space="0" w:color="auto"/>
            <w:bottom w:val="none" w:sz="0" w:space="0" w:color="auto"/>
            <w:right w:val="none" w:sz="0" w:space="0" w:color="auto"/>
          </w:divBdr>
        </w:div>
        <w:div w:id="1154448415">
          <w:marLeft w:val="0"/>
          <w:marRight w:val="0"/>
          <w:marTop w:val="0"/>
          <w:marBottom w:val="0"/>
          <w:divBdr>
            <w:top w:val="none" w:sz="0" w:space="0" w:color="auto"/>
            <w:left w:val="none" w:sz="0" w:space="0" w:color="auto"/>
            <w:bottom w:val="none" w:sz="0" w:space="0" w:color="auto"/>
            <w:right w:val="none" w:sz="0" w:space="0" w:color="auto"/>
          </w:divBdr>
        </w:div>
        <w:div w:id="1171139769">
          <w:marLeft w:val="0"/>
          <w:marRight w:val="0"/>
          <w:marTop w:val="0"/>
          <w:marBottom w:val="0"/>
          <w:divBdr>
            <w:top w:val="none" w:sz="0" w:space="0" w:color="auto"/>
            <w:left w:val="none" w:sz="0" w:space="0" w:color="auto"/>
            <w:bottom w:val="none" w:sz="0" w:space="0" w:color="auto"/>
            <w:right w:val="none" w:sz="0" w:space="0" w:color="auto"/>
          </w:divBdr>
        </w:div>
        <w:div w:id="1247956206">
          <w:marLeft w:val="0"/>
          <w:marRight w:val="0"/>
          <w:marTop w:val="0"/>
          <w:marBottom w:val="0"/>
          <w:divBdr>
            <w:top w:val="none" w:sz="0" w:space="0" w:color="auto"/>
            <w:left w:val="none" w:sz="0" w:space="0" w:color="auto"/>
            <w:bottom w:val="none" w:sz="0" w:space="0" w:color="auto"/>
            <w:right w:val="none" w:sz="0" w:space="0" w:color="auto"/>
          </w:divBdr>
        </w:div>
        <w:div w:id="1267423189">
          <w:marLeft w:val="0"/>
          <w:marRight w:val="0"/>
          <w:marTop w:val="0"/>
          <w:marBottom w:val="0"/>
          <w:divBdr>
            <w:top w:val="none" w:sz="0" w:space="0" w:color="auto"/>
            <w:left w:val="none" w:sz="0" w:space="0" w:color="auto"/>
            <w:bottom w:val="none" w:sz="0" w:space="0" w:color="auto"/>
            <w:right w:val="none" w:sz="0" w:space="0" w:color="auto"/>
          </w:divBdr>
        </w:div>
        <w:div w:id="1399863706">
          <w:marLeft w:val="0"/>
          <w:marRight w:val="0"/>
          <w:marTop w:val="0"/>
          <w:marBottom w:val="0"/>
          <w:divBdr>
            <w:top w:val="none" w:sz="0" w:space="0" w:color="auto"/>
            <w:left w:val="none" w:sz="0" w:space="0" w:color="auto"/>
            <w:bottom w:val="none" w:sz="0" w:space="0" w:color="auto"/>
            <w:right w:val="none" w:sz="0" w:space="0" w:color="auto"/>
          </w:divBdr>
        </w:div>
        <w:div w:id="1638337419">
          <w:marLeft w:val="0"/>
          <w:marRight w:val="0"/>
          <w:marTop w:val="0"/>
          <w:marBottom w:val="0"/>
          <w:divBdr>
            <w:top w:val="none" w:sz="0" w:space="0" w:color="auto"/>
            <w:left w:val="none" w:sz="0" w:space="0" w:color="auto"/>
            <w:bottom w:val="none" w:sz="0" w:space="0" w:color="auto"/>
            <w:right w:val="none" w:sz="0" w:space="0" w:color="auto"/>
          </w:divBdr>
        </w:div>
        <w:div w:id="1666278108">
          <w:marLeft w:val="0"/>
          <w:marRight w:val="0"/>
          <w:marTop w:val="0"/>
          <w:marBottom w:val="0"/>
          <w:divBdr>
            <w:top w:val="none" w:sz="0" w:space="0" w:color="auto"/>
            <w:left w:val="none" w:sz="0" w:space="0" w:color="auto"/>
            <w:bottom w:val="none" w:sz="0" w:space="0" w:color="auto"/>
            <w:right w:val="none" w:sz="0" w:space="0" w:color="auto"/>
          </w:divBdr>
        </w:div>
        <w:div w:id="1763723145">
          <w:marLeft w:val="0"/>
          <w:marRight w:val="0"/>
          <w:marTop w:val="0"/>
          <w:marBottom w:val="0"/>
          <w:divBdr>
            <w:top w:val="none" w:sz="0" w:space="0" w:color="auto"/>
            <w:left w:val="none" w:sz="0" w:space="0" w:color="auto"/>
            <w:bottom w:val="none" w:sz="0" w:space="0" w:color="auto"/>
            <w:right w:val="none" w:sz="0" w:space="0" w:color="auto"/>
          </w:divBdr>
        </w:div>
        <w:div w:id="1848254156">
          <w:marLeft w:val="0"/>
          <w:marRight w:val="0"/>
          <w:marTop w:val="0"/>
          <w:marBottom w:val="0"/>
          <w:divBdr>
            <w:top w:val="none" w:sz="0" w:space="0" w:color="auto"/>
            <w:left w:val="none" w:sz="0" w:space="0" w:color="auto"/>
            <w:bottom w:val="none" w:sz="0" w:space="0" w:color="auto"/>
            <w:right w:val="none" w:sz="0" w:space="0" w:color="auto"/>
          </w:divBdr>
        </w:div>
        <w:div w:id="1848515751">
          <w:marLeft w:val="0"/>
          <w:marRight w:val="0"/>
          <w:marTop w:val="0"/>
          <w:marBottom w:val="0"/>
          <w:divBdr>
            <w:top w:val="none" w:sz="0" w:space="0" w:color="auto"/>
            <w:left w:val="none" w:sz="0" w:space="0" w:color="auto"/>
            <w:bottom w:val="none" w:sz="0" w:space="0" w:color="auto"/>
            <w:right w:val="none" w:sz="0" w:space="0" w:color="auto"/>
          </w:divBdr>
        </w:div>
        <w:div w:id="2007705119">
          <w:marLeft w:val="0"/>
          <w:marRight w:val="0"/>
          <w:marTop w:val="0"/>
          <w:marBottom w:val="0"/>
          <w:divBdr>
            <w:top w:val="none" w:sz="0" w:space="0" w:color="auto"/>
            <w:left w:val="none" w:sz="0" w:space="0" w:color="auto"/>
            <w:bottom w:val="none" w:sz="0" w:space="0" w:color="auto"/>
            <w:right w:val="none" w:sz="0" w:space="0" w:color="auto"/>
          </w:divBdr>
        </w:div>
      </w:divsChild>
    </w:div>
    <w:div w:id="1065907061">
      <w:bodyDiv w:val="1"/>
      <w:marLeft w:val="0"/>
      <w:marRight w:val="0"/>
      <w:marTop w:val="0"/>
      <w:marBottom w:val="0"/>
      <w:divBdr>
        <w:top w:val="none" w:sz="0" w:space="0" w:color="auto"/>
        <w:left w:val="none" w:sz="0" w:space="0" w:color="auto"/>
        <w:bottom w:val="none" w:sz="0" w:space="0" w:color="auto"/>
        <w:right w:val="none" w:sz="0" w:space="0" w:color="auto"/>
      </w:divBdr>
    </w:div>
    <w:div w:id="1122072629">
      <w:bodyDiv w:val="1"/>
      <w:marLeft w:val="0"/>
      <w:marRight w:val="0"/>
      <w:marTop w:val="0"/>
      <w:marBottom w:val="0"/>
      <w:divBdr>
        <w:top w:val="none" w:sz="0" w:space="0" w:color="auto"/>
        <w:left w:val="none" w:sz="0" w:space="0" w:color="auto"/>
        <w:bottom w:val="none" w:sz="0" w:space="0" w:color="auto"/>
        <w:right w:val="none" w:sz="0" w:space="0" w:color="auto"/>
      </w:divBdr>
    </w:div>
    <w:div w:id="1184782025">
      <w:bodyDiv w:val="1"/>
      <w:marLeft w:val="0"/>
      <w:marRight w:val="0"/>
      <w:marTop w:val="0"/>
      <w:marBottom w:val="0"/>
      <w:divBdr>
        <w:top w:val="none" w:sz="0" w:space="0" w:color="auto"/>
        <w:left w:val="none" w:sz="0" w:space="0" w:color="auto"/>
        <w:bottom w:val="none" w:sz="0" w:space="0" w:color="auto"/>
        <w:right w:val="none" w:sz="0" w:space="0" w:color="auto"/>
      </w:divBdr>
    </w:div>
    <w:div w:id="1186091310">
      <w:bodyDiv w:val="1"/>
      <w:marLeft w:val="0"/>
      <w:marRight w:val="0"/>
      <w:marTop w:val="0"/>
      <w:marBottom w:val="0"/>
      <w:divBdr>
        <w:top w:val="none" w:sz="0" w:space="0" w:color="auto"/>
        <w:left w:val="none" w:sz="0" w:space="0" w:color="auto"/>
        <w:bottom w:val="none" w:sz="0" w:space="0" w:color="auto"/>
        <w:right w:val="none" w:sz="0" w:space="0" w:color="auto"/>
      </w:divBdr>
    </w:div>
    <w:div w:id="1371996820">
      <w:bodyDiv w:val="1"/>
      <w:marLeft w:val="0"/>
      <w:marRight w:val="0"/>
      <w:marTop w:val="0"/>
      <w:marBottom w:val="0"/>
      <w:divBdr>
        <w:top w:val="none" w:sz="0" w:space="0" w:color="auto"/>
        <w:left w:val="none" w:sz="0" w:space="0" w:color="auto"/>
        <w:bottom w:val="none" w:sz="0" w:space="0" w:color="auto"/>
        <w:right w:val="none" w:sz="0" w:space="0" w:color="auto"/>
      </w:divBdr>
    </w:div>
    <w:div w:id="1555920712">
      <w:bodyDiv w:val="1"/>
      <w:marLeft w:val="0"/>
      <w:marRight w:val="0"/>
      <w:marTop w:val="0"/>
      <w:marBottom w:val="0"/>
      <w:divBdr>
        <w:top w:val="none" w:sz="0" w:space="0" w:color="auto"/>
        <w:left w:val="none" w:sz="0" w:space="0" w:color="auto"/>
        <w:bottom w:val="none" w:sz="0" w:space="0" w:color="auto"/>
        <w:right w:val="none" w:sz="0" w:space="0" w:color="auto"/>
      </w:divBdr>
    </w:div>
    <w:div w:id="1695575003">
      <w:bodyDiv w:val="1"/>
      <w:marLeft w:val="0"/>
      <w:marRight w:val="0"/>
      <w:marTop w:val="0"/>
      <w:marBottom w:val="0"/>
      <w:divBdr>
        <w:top w:val="none" w:sz="0" w:space="0" w:color="auto"/>
        <w:left w:val="none" w:sz="0" w:space="0" w:color="auto"/>
        <w:bottom w:val="none" w:sz="0" w:space="0" w:color="auto"/>
        <w:right w:val="none" w:sz="0" w:space="0" w:color="auto"/>
      </w:divBdr>
    </w:div>
    <w:div w:id="1698508610">
      <w:bodyDiv w:val="1"/>
      <w:marLeft w:val="0"/>
      <w:marRight w:val="0"/>
      <w:marTop w:val="0"/>
      <w:marBottom w:val="0"/>
      <w:divBdr>
        <w:top w:val="none" w:sz="0" w:space="0" w:color="auto"/>
        <w:left w:val="none" w:sz="0" w:space="0" w:color="auto"/>
        <w:bottom w:val="none" w:sz="0" w:space="0" w:color="auto"/>
        <w:right w:val="none" w:sz="0" w:space="0" w:color="auto"/>
      </w:divBdr>
    </w:div>
    <w:div w:id="1800761477">
      <w:bodyDiv w:val="1"/>
      <w:marLeft w:val="0"/>
      <w:marRight w:val="0"/>
      <w:marTop w:val="0"/>
      <w:marBottom w:val="0"/>
      <w:divBdr>
        <w:top w:val="none" w:sz="0" w:space="0" w:color="auto"/>
        <w:left w:val="none" w:sz="0" w:space="0" w:color="auto"/>
        <w:bottom w:val="none" w:sz="0" w:space="0" w:color="auto"/>
        <w:right w:val="none" w:sz="0" w:space="0" w:color="auto"/>
      </w:divBdr>
    </w:div>
    <w:div w:id="1900087519">
      <w:bodyDiv w:val="1"/>
      <w:marLeft w:val="0"/>
      <w:marRight w:val="0"/>
      <w:marTop w:val="0"/>
      <w:marBottom w:val="0"/>
      <w:divBdr>
        <w:top w:val="none" w:sz="0" w:space="0" w:color="auto"/>
        <w:left w:val="none" w:sz="0" w:space="0" w:color="auto"/>
        <w:bottom w:val="none" w:sz="0" w:space="0" w:color="auto"/>
        <w:right w:val="none" w:sz="0" w:space="0" w:color="auto"/>
      </w:divBdr>
    </w:div>
    <w:div w:id="2014409075">
      <w:bodyDiv w:val="1"/>
      <w:marLeft w:val="0"/>
      <w:marRight w:val="0"/>
      <w:marTop w:val="0"/>
      <w:marBottom w:val="0"/>
      <w:divBdr>
        <w:top w:val="none" w:sz="0" w:space="0" w:color="auto"/>
        <w:left w:val="none" w:sz="0" w:space="0" w:color="auto"/>
        <w:bottom w:val="none" w:sz="0" w:space="0" w:color="auto"/>
        <w:right w:val="none" w:sz="0" w:space="0" w:color="auto"/>
      </w:divBdr>
      <w:divsChild>
        <w:div w:id="1687824103">
          <w:marLeft w:val="0"/>
          <w:marRight w:val="0"/>
          <w:marTop w:val="0"/>
          <w:marBottom w:val="0"/>
          <w:divBdr>
            <w:top w:val="none" w:sz="0" w:space="0" w:color="auto"/>
            <w:left w:val="none" w:sz="0" w:space="0" w:color="auto"/>
            <w:bottom w:val="none" w:sz="0" w:space="0" w:color="auto"/>
            <w:right w:val="none" w:sz="0" w:space="0" w:color="auto"/>
          </w:divBdr>
          <w:divsChild>
            <w:div w:id="1047293820">
              <w:marLeft w:val="0"/>
              <w:marRight w:val="0"/>
              <w:marTop w:val="0"/>
              <w:marBottom w:val="0"/>
              <w:divBdr>
                <w:top w:val="none" w:sz="0" w:space="0" w:color="auto"/>
                <w:left w:val="none" w:sz="0" w:space="0" w:color="auto"/>
                <w:bottom w:val="none" w:sz="0" w:space="0" w:color="auto"/>
                <w:right w:val="none" w:sz="0" w:space="0" w:color="auto"/>
              </w:divBdr>
              <w:divsChild>
                <w:div w:id="1676225227">
                  <w:marLeft w:val="0"/>
                  <w:marRight w:val="0"/>
                  <w:marTop w:val="0"/>
                  <w:marBottom w:val="0"/>
                  <w:divBdr>
                    <w:top w:val="none" w:sz="0" w:space="0" w:color="auto"/>
                    <w:left w:val="none" w:sz="0" w:space="0" w:color="auto"/>
                    <w:bottom w:val="none" w:sz="0" w:space="0" w:color="auto"/>
                    <w:right w:val="none" w:sz="0" w:space="0" w:color="auto"/>
                  </w:divBdr>
                </w:div>
                <w:div w:id="1400788262">
                  <w:marLeft w:val="300"/>
                  <w:marRight w:val="0"/>
                  <w:marTop w:val="0"/>
                  <w:marBottom w:val="0"/>
                  <w:divBdr>
                    <w:top w:val="none" w:sz="0" w:space="0" w:color="auto"/>
                    <w:left w:val="none" w:sz="0" w:space="0" w:color="auto"/>
                    <w:bottom w:val="none" w:sz="0" w:space="0" w:color="auto"/>
                    <w:right w:val="none" w:sz="0" w:space="0" w:color="auto"/>
                  </w:divBdr>
                </w:div>
                <w:div w:id="1006445144">
                  <w:marLeft w:val="300"/>
                  <w:marRight w:val="0"/>
                  <w:marTop w:val="0"/>
                  <w:marBottom w:val="0"/>
                  <w:divBdr>
                    <w:top w:val="none" w:sz="0" w:space="0" w:color="auto"/>
                    <w:left w:val="none" w:sz="0" w:space="0" w:color="auto"/>
                    <w:bottom w:val="none" w:sz="0" w:space="0" w:color="auto"/>
                    <w:right w:val="none" w:sz="0" w:space="0" w:color="auto"/>
                  </w:divBdr>
                </w:div>
                <w:div w:id="218901955">
                  <w:marLeft w:val="0"/>
                  <w:marRight w:val="0"/>
                  <w:marTop w:val="0"/>
                  <w:marBottom w:val="0"/>
                  <w:divBdr>
                    <w:top w:val="none" w:sz="0" w:space="0" w:color="auto"/>
                    <w:left w:val="none" w:sz="0" w:space="0" w:color="auto"/>
                    <w:bottom w:val="none" w:sz="0" w:space="0" w:color="auto"/>
                    <w:right w:val="none" w:sz="0" w:space="0" w:color="auto"/>
                  </w:divBdr>
                </w:div>
                <w:div w:id="557129432">
                  <w:marLeft w:val="60"/>
                  <w:marRight w:val="0"/>
                  <w:marTop w:val="0"/>
                  <w:marBottom w:val="0"/>
                  <w:divBdr>
                    <w:top w:val="none" w:sz="0" w:space="0" w:color="auto"/>
                    <w:left w:val="none" w:sz="0" w:space="0" w:color="auto"/>
                    <w:bottom w:val="none" w:sz="0" w:space="0" w:color="auto"/>
                    <w:right w:val="none" w:sz="0" w:space="0" w:color="auto"/>
                  </w:divBdr>
                </w:div>
              </w:divsChild>
            </w:div>
            <w:div w:id="246499403">
              <w:marLeft w:val="0"/>
              <w:marRight w:val="0"/>
              <w:marTop w:val="0"/>
              <w:marBottom w:val="0"/>
              <w:divBdr>
                <w:top w:val="none" w:sz="0" w:space="0" w:color="auto"/>
                <w:left w:val="none" w:sz="0" w:space="0" w:color="auto"/>
                <w:bottom w:val="none" w:sz="0" w:space="0" w:color="auto"/>
                <w:right w:val="none" w:sz="0" w:space="0" w:color="auto"/>
              </w:divBdr>
            </w:div>
            <w:div w:id="67309006">
              <w:marLeft w:val="0"/>
              <w:marRight w:val="0"/>
              <w:marTop w:val="0"/>
              <w:marBottom w:val="0"/>
              <w:divBdr>
                <w:top w:val="none" w:sz="0" w:space="0" w:color="auto"/>
                <w:left w:val="none" w:sz="0" w:space="0" w:color="auto"/>
                <w:bottom w:val="none" w:sz="0" w:space="0" w:color="auto"/>
                <w:right w:val="none" w:sz="0" w:space="0" w:color="auto"/>
              </w:divBdr>
            </w:div>
            <w:div w:id="719591231">
              <w:marLeft w:val="0"/>
              <w:marRight w:val="0"/>
              <w:marTop w:val="0"/>
              <w:marBottom w:val="0"/>
              <w:divBdr>
                <w:top w:val="none" w:sz="0" w:space="0" w:color="auto"/>
                <w:left w:val="none" w:sz="0" w:space="0" w:color="auto"/>
                <w:bottom w:val="none" w:sz="0" w:space="0" w:color="auto"/>
                <w:right w:val="none" w:sz="0" w:space="0" w:color="auto"/>
              </w:divBdr>
            </w:div>
            <w:div w:id="16682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5806">
      <w:bodyDiv w:val="1"/>
      <w:marLeft w:val="0"/>
      <w:marRight w:val="0"/>
      <w:marTop w:val="0"/>
      <w:marBottom w:val="0"/>
      <w:divBdr>
        <w:top w:val="none" w:sz="0" w:space="0" w:color="auto"/>
        <w:left w:val="none" w:sz="0" w:space="0" w:color="auto"/>
        <w:bottom w:val="none" w:sz="0" w:space="0" w:color="auto"/>
        <w:right w:val="none" w:sz="0" w:space="0" w:color="auto"/>
      </w:divBdr>
      <w:divsChild>
        <w:div w:id="16346647">
          <w:marLeft w:val="0"/>
          <w:marRight w:val="0"/>
          <w:marTop w:val="0"/>
          <w:marBottom w:val="0"/>
          <w:divBdr>
            <w:top w:val="none" w:sz="0" w:space="0" w:color="auto"/>
            <w:left w:val="none" w:sz="0" w:space="0" w:color="auto"/>
            <w:bottom w:val="none" w:sz="0" w:space="0" w:color="auto"/>
            <w:right w:val="none" w:sz="0" w:space="0" w:color="auto"/>
          </w:divBdr>
        </w:div>
        <w:div w:id="136847972">
          <w:marLeft w:val="0"/>
          <w:marRight w:val="0"/>
          <w:marTop w:val="0"/>
          <w:marBottom w:val="0"/>
          <w:divBdr>
            <w:top w:val="none" w:sz="0" w:space="0" w:color="auto"/>
            <w:left w:val="none" w:sz="0" w:space="0" w:color="auto"/>
            <w:bottom w:val="none" w:sz="0" w:space="0" w:color="auto"/>
            <w:right w:val="none" w:sz="0" w:space="0" w:color="auto"/>
          </w:divBdr>
        </w:div>
        <w:div w:id="137307927">
          <w:marLeft w:val="0"/>
          <w:marRight w:val="0"/>
          <w:marTop w:val="0"/>
          <w:marBottom w:val="0"/>
          <w:divBdr>
            <w:top w:val="none" w:sz="0" w:space="0" w:color="auto"/>
            <w:left w:val="none" w:sz="0" w:space="0" w:color="auto"/>
            <w:bottom w:val="none" w:sz="0" w:space="0" w:color="auto"/>
            <w:right w:val="none" w:sz="0" w:space="0" w:color="auto"/>
          </w:divBdr>
        </w:div>
        <w:div w:id="342443590">
          <w:marLeft w:val="0"/>
          <w:marRight w:val="0"/>
          <w:marTop w:val="0"/>
          <w:marBottom w:val="0"/>
          <w:divBdr>
            <w:top w:val="none" w:sz="0" w:space="0" w:color="auto"/>
            <w:left w:val="none" w:sz="0" w:space="0" w:color="auto"/>
            <w:bottom w:val="none" w:sz="0" w:space="0" w:color="auto"/>
            <w:right w:val="none" w:sz="0" w:space="0" w:color="auto"/>
          </w:divBdr>
        </w:div>
        <w:div w:id="425656418">
          <w:marLeft w:val="0"/>
          <w:marRight w:val="0"/>
          <w:marTop w:val="0"/>
          <w:marBottom w:val="0"/>
          <w:divBdr>
            <w:top w:val="none" w:sz="0" w:space="0" w:color="auto"/>
            <w:left w:val="none" w:sz="0" w:space="0" w:color="auto"/>
            <w:bottom w:val="none" w:sz="0" w:space="0" w:color="auto"/>
            <w:right w:val="none" w:sz="0" w:space="0" w:color="auto"/>
          </w:divBdr>
        </w:div>
        <w:div w:id="492993628">
          <w:marLeft w:val="0"/>
          <w:marRight w:val="0"/>
          <w:marTop w:val="0"/>
          <w:marBottom w:val="0"/>
          <w:divBdr>
            <w:top w:val="none" w:sz="0" w:space="0" w:color="auto"/>
            <w:left w:val="none" w:sz="0" w:space="0" w:color="auto"/>
            <w:bottom w:val="none" w:sz="0" w:space="0" w:color="auto"/>
            <w:right w:val="none" w:sz="0" w:space="0" w:color="auto"/>
          </w:divBdr>
        </w:div>
        <w:div w:id="512299803">
          <w:marLeft w:val="0"/>
          <w:marRight w:val="0"/>
          <w:marTop w:val="0"/>
          <w:marBottom w:val="0"/>
          <w:divBdr>
            <w:top w:val="none" w:sz="0" w:space="0" w:color="auto"/>
            <w:left w:val="none" w:sz="0" w:space="0" w:color="auto"/>
            <w:bottom w:val="none" w:sz="0" w:space="0" w:color="auto"/>
            <w:right w:val="none" w:sz="0" w:space="0" w:color="auto"/>
          </w:divBdr>
        </w:div>
        <w:div w:id="727922149">
          <w:marLeft w:val="0"/>
          <w:marRight w:val="0"/>
          <w:marTop w:val="0"/>
          <w:marBottom w:val="0"/>
          <w:divBdr>
            <w:top w:val="none" w:sz="0" w:space="0" w:color="auto"/>
            <w:left w:val="none" w:sz="0" w:space="0" w:color="auto"/>
            <w:bottom w:val="none" w:sz="0" w:space="0" w:color="auto"/>
            <w:right w:val="none" w:sz="0" w:space="0" w:color="auto"/>
          </w:divBdr>
        </w:div>
        <w:div w:id="754933338">
          <w:marLeft w:val="0"/>
          <w:marRight w:val="0"/>
          <w:marTop w:val="0"/>
          <w:marBottom w:val="0"/>
          <w:divBdr>
            <w:top w:val="none" w:sz="0" w:space="0" w:color="auto"/>
            <w:left w:val="none" w:sz="0" w:space="0" w:color="auto"/>
            <w:bottom w:val="none" w:sz="0" w:space="0" w:color="auto"/>
            <w:right w:val="none" w:sz="0" w:space="0" w:color="auto"/>
          </w:divBdr>
        </w:div>
        <w:div w:id="787358481">
          <w:marLeft w:val="0"/>
          <w:marRight w:val="0"/>
          <w:marTop w:val="0"/>
          <w:marBottom w:val="0"/>
          <w:divBdr>
            <w:top w:val="none" w:sz="0" w:space="0" w:color="auto"/>
            <w:left w:val="none" w:sz="0" w:space="0" w:color="auto"/>
            <w:bottom w:val="none" w:sz="0" w:space="0" w:color="auto"/>
            <w:right w:val="none" w:sz="0" w:space="0" w:color="auto"/>
          </w:divBdr>
        </w:div>
        <w:div w:id="956914776">
          <w:marLeft w:val="0"/>
          <w:marRight w:val="0"/>
          <w:marTop w:val="0"/>
          <w:marBottom w:val="0"/>
          <w:divBdr>
            <w:top w:val="none" w:sz="0" w:space="0" w:color="auto"/>
            <w:left w:val="none" w:sz="0" w:space="0" w:color="auto"/>
            <w:bottom w:val="none" w:sz="0" w:space="0" w:color="auto"/>
            <w:right w:val="none" w:sz="0" w:space="0" w:color="auto"/>
          </w:divBdr>
        </w:div>
        <w:div w:id="1017081195">
          <w:marLeft w:val="0"/>
          <w:marRight w:val="0"/>
          <w:marTop w:val="0"/>
          <w:marBottom w:val="0"/>
          <w:divBdr>
            <w:top w:val="none" w:sz="0" w:space="0" w:color="auto"/>
            <w:left w:val="none" w:sz="0" w:space="0" w:color="auto"/>
            <w:bottom w:val="none" w:sz="0" w:space="0" w:color="auto"/>
            <w:right w:val="none" w:sz="0" w:space="0" w:color="auto"/>
          </w:divBdr>
        </w:div>
        <w:div w:id="1120101264">
          <w:marLeft w:val="0"/>
          <w:marRight w:val="0"/>
          <w:marTop w:val="0"/>
          <w:marBottom w:val="0"/>
          <w:divBdr>
            <w:top w:val="none" w:sz="0" w:space="0" w:color="auto"/>
            <w:left w:val="none" w:sz="0" w:space="0" w:color="auto"/>
            <w:bottom w:val="none" w:sz="0" w:space="0" w:color="auto"/>
            <w:right w:val="none" w:sz="0" w:space="0" w:color="auto"/>
          </w:divBdr>
        </w:div>
        <w:div w:id="1272321893">
          <w:marLeft w:val="0"/>
          <w:marRight w:val="0"/>
          <w:marTop w:val="0"/>
          <w:marBottom w:val="0"/>
          <w:divBdr>
            <w:top w:val="none" w:sz="0" w:space="0" w:color="auto"/>
            <w:left w:val="none" w:sz="0" w:space="0" w:color="auto"/>
            <w:bottom w:val="none" w:sz="0" w:space="0" w:color="auto"/>
            <w:right w:val="none" w:sz="0" w:space="0" w:color="auto"/>
          </w:divBdr>
        </w:div>
        <w:div w:id="1323849394">
          <w:marLeft w:val="0"/>
          <w:marRight w:val="0"/>
          <w:marTop w:val="0"/>
          <w:marBottom w:val="0"/>
          <w:divBdr>
            <w:top w:val="none" w:sz="0" w:space="0" w:color="auto"/>
            <w:left w:val="none" w:sz="0" w:space="0" w:color="auto"/>
            <w:bottom w:val="none" w:sz="0" w:space="0" w:color="auto"/>
            <w:right w:val="none" w:sz="0" w:space="0" w:color="auto"/>
          </w:divBdr>
        </w:div>
        <w:div w:id="1403335543">
          <w:marLeft w:val="0"/>
          <w:marRight w:val="0"/>
          <w:marTop w:val="0"/>
          <w:marBottom w:val="0"/>
          <w:divBdr>
            <w:top w:val="none" w:sz="0" w:space="0" w:color="auto"/>
            <w:left w:val="none" w:sz="0" w:space="0" w:color="auto"/>
            <w:bottom w:val="none" w:sz="0" w:space="0" w:color="auto"/>
            <w:right w:val="none" w:sz="0" w:space="0" w:color="auto"/>
          </w:divBdr>
        </w:div>
        <w:div w:id="1846943801">
          <w:marLeft w:val="0"/>
          <w:marRight w:val="0"/>
          <w:marTop w:val="0"/>
          <w:marBottom w:val="0"/>
          <w:divBdr>
            <w:top w:val="none" w:sz="0" w:space="0" w:color="auto"/>
            <w:left w:val="none" w:sz="0" w:space="0" w:color="auto"/>
            <w:bottom w:val="none" w:sz="0" w:space="0" w:color="auto"/>
            <w:right w:val="none" w:sz="0" w:space="0" w:color="auto"/>
          </w:divBdr>
        </w:div>
        <w:div w:id="1926107228">
          <w:marLeft w:val="0"/>
          <w:marRight w:val="0"/>
          <w:marTop w:val="0"/>
          <w:marBottom w:val="0"/>
          <w:divBdr>
            <w:top w:val="none" w:sz="0" w:space="0" w:color="auto"/>
            <w:left w:val="none" w:sz="0" w:space="0" w:color="auto"/>
            <w:bottom w:val="none" w:sz="0" w:space="0" w:color="auto"/>
            <w:right w:val="none" w:sz="0" w:space="0" w:color="auto"/>
          </w:divBdr>
        </w:div>
        <w:div w:id="1940068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Licencia_GPL" TargetMode="External"/><Relationship Id="rId18" Type="http://schemas.openxmlformats.org/officeDocument/2006/relationships/image" Target="media/image4.emf"/><Relationship Id="rId26" Type="http://schemas.openxmlformats.org/officeDocument/2006/relationships/image" Target="media/image12.emf"/><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es.wikipedia.org/wiki/Sistema_de_gesti%C3%B3n_de_bases_de_datos" TargetMode="Externa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es.wikipedia.org/wiki/Framework" TargetMode="Externa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hyperlink" Target="http://localhost/phpmyadmin/db_datadict.php?db=bitacoras&amp;table=usuarios&amp;server=1&amp;target=&amp;token=210fdb9d182734c4f513ddd05908a237"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ensa\Downloads\Manual%20T&#233;cnico%201-%20Bit&#225;coras%20Censa.docx" TargetMode="External"/><Relationship Id="rId24" Type="http://schemas.openxmlformats.org/officeDocument/2006/relationships/image" Target="media/image10.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es.wikipedia.org/wiki/Framework" TargetMode="Externa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file:///C:\Users\censa\Downloads\Manual%20T&#233;cnico%201-%20Bit&#225;coras%20Censa.docx" TargetMode="Externa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hyperlink" Target="https://es.wikipedia.org/wiki/JavaScript" TargetMode="External"/><Relationship Id="rId4" Type="http://schemas.openxmlformats.org/officeDocument/2006/relationships/settings" Target="settings.xml"/><Relationship Id="rId9" Type="http://schemas.openxmlformats.org/officeDocument/2006/relationships/hyperlink" Target="file:///C:\Users\censa\Downloads\Manual%20T&#233;cnico%201-%20Bit&#225;coras%20Censa.docx" TargetMode="External"/><Relationship Id="rId14" Type="http://schemas.openxmlformats.org/officeDocument/2006/relationships/hyperlink" Target="https://es.wikipedia.org/wiki/Michael_Widenius" TargetMode="Externa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5.gi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1.xml"/><Relationship Id="rId8" Type="http://schemas.openxmlformats.org/officeDocument/2006/relationships/hyperlink" Target="file:///C:\Users\censa\Downloads\Manual%20T&#233;cnico%201-%20Bit&#225;coras%20Censa.docx" TargetMode="Externa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image" Target="media/image37.png"/><Relationship Id="rId3" Type="http://schemas.openxmlformats.org/officeDocument/2006/relationships/image" Target="media/image29.png"/><Relationship Id="rId7" Type="http://schemas.openxmlformats.org/officeDocument/2006/relationships/image" Target="media/image36.png"/><Relationship Id="rId12" Type="http://schemas.openxmlformats.org/officeDocument/2006/relationships/image" Target="media/image41.png"/><Relationship Id="rId2" Type="http://schemas.openxmlformats.org/officeDocument/2006/relationships/image" Target="media/image32.png"/><Relationship Id="rId1" Type="http://schemas.openxmlformats.org/officeDocument/2006/relationships/image" Target="media/image31.png"/><Relationship Id="rId6" Type="http://schemas.openxmlformats.org/officeDocument/2006/relationships/image" Target="media/image35.png"/><Relationship Id="rId11" Type="http://schemas.openxmlformats.org/officeDocument/2006/relationships/image" Target="media/image40.png"/><Relationship Id="rId5" Type="http://schemas.openxmlformats.org/officeDocument/2006/relationships/image" Target="media/image34.png"/><Relationship Id="rId10" Type="http://schemas.openxmlformats.org/officeDocument/2006/relationships/image" Target="media/image39.png"/><Relationship Id="rId4" Type="http://schemas.openxmlformats.org/officeDocument/2006/relationships/image" Target="media/image33.png"/><Relationship Id="rId9"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12EE8-7B35-4ED7-9D11-CE26845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83</Pages>
  <Words>9272</Words>
  <Characters>50999</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Administrador</dc:creator>
  <cp:lastModifiedBy>702-1</cp:lastModifiedBy>
  <cp:revision>6</cp:revision>
  <dcterms:created xsi:type="dcterms:W3CDTF">2019-12-13T18:16:00Z</dcterms:created>
  <dcterms:modified xsi:type="dcterms:W3CDTF">2020-01-23T16:03:00Z</dcterms:modified>
</cp:coreProperties>
</file>