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6414" w:rsidRDefault="00A46414"/>
    <w:p w:rsidR="006B35E9" w:rsidRDefault="006B35E9"/>
    <w:p w:rsidR="006B35E9" w:rsidRDefault="006B35E9" w:rsidP="006B35E9">
      <w:pPr>
        <w:ind w:right="1595"/>
        <w:jc w:val="center"/>
        <w:rPr>
          <w:rFonts w:ascii="Trebuchet MS"/>
          <w:b/>
          <w:sz w:val="40"/>
        </w:rPr>
      </w:pPr>
    </w:p>
    <w:p w:rsidR="006B35E9" w:rsidRDefault="006B35E9" w:rsidP="006B35E9">
      <w:pPr>
        <w:ind w:right="1595"/>
        <w:jc w:val="center"/>
        <w:rPr>
          <w:rFonts w:ascii="Trebuchet MS"/>
          <w:b/>
          <w:sz w:val="40"/>
        </w:rPr>
      </w:pPr>
    </w:p>
    <w:p w:rsidR="006B35E9" w:rsidRDefault="006B35E9" w:rsidP="006B35E9">
      <w:pPr>
        <w:ind w:right="1595"/>
        <w:jc w:val="center"/>
        <w:rPr>
          <w:rFonts w:ascii="Trebuchet MS"/>
          <w:b/>
          <w:sz w:val="40"/>
        </w:rPr>
      </w:pPr>
    </w:p>
    <w:p w:rsidR="006B35E9" w:rsidRDefault="006B35E9" w:rsidP="006B35E9">
      <w:pPr>
        <w:ind w:right="1595"/>
        <w:jc w:val="center"/>
        <w:rPr>
          <w:rFonts w:ascii="Trebuchet MS"/>
          <w:b/>
          <w:sz w:val="40"/>
        </w:rPr>
      </w:pPr>
    </w:p>
    <w:p w:rsidR="006B35E9" w:rsidRDefault="006B35E9" w:rsidP="006B35E9">
      <w:pPr>
        <w:ind w:right="1595"/>
        <w:jc w:val="center"/>
        <w:rPr>
          <w:rFonts w:ascii="Trebuchet MS"/>
          <w:b/>
          <w:sz w:val="40"/>
        </w:rPr>
      </w:pPr>
    </w:p>
    <w:p w:rsidR="006B35E9" w:rsidRDefault="006B35E9" w:rsidP="006B35E9">
      <w:pPr>
        <w:ind w:right="1595"/>
        <w:jc w:val="center"/>
        <w:rPr>
          <w:rFonts w:ascii="Trebuchet MS"/>
          <w:b/>
          <w:sz w:val="40"/>
        </w:rPr>
      </w:pPr>
    </w:p>
    <w:p w:rsidR="006B35E9" w:rsidRPr="006B35E9" w:rsidRDefault="006B35E9" w:rsidP="006B35E9">
      <w:pPr>
        <w:ind w:right="1595"/>
        <w:jc w:val="center"/>
        <w:rPr>
          <w:rFonts w:ascii="Trebuchet MS"/>
          <w:b/>
          <w:sz w:val="44"/>
          <w:szCs w:val="44"/>
        </w:rPr>
      </w:pPr>
    </w:p>
    <w:p w:rsidR="006B35E9" w:rsidRPr="00B92CE8" w:rsidRDefault="006B35E9" w:rsidP="00B92CE8">
      <w:pPr>
        <w:pStyle w:val="Ttulo1"/>
      </w:pPr>
      <w:bookmarkStart w:id="0" w:name="_Toc31278483"/>
      <w:r w:rsidRPr="00B92CE8">
        <w:t>MANUAL DE</w:t>
      </w:r>
      <w:r w:rsidR="00FD67DD" w:rsidRPr="00B92CE8">
        <w:t xml:space="preserve"> </w:t>
      </w:r>
      <w:r w:rsidRPr="00B92CE8">
        <w:t xml:space="preserve"> USUARIO</w:t>
      </w:r>
      <w:bookmarkEnd w:id="0"/>
    </w:p>
    <w:p w:rsidR="00FD67DD" w:rsidRPr="00FD67DD" w:rsidRDefault="00FD67DD" w:rsidP="00FD67DD"/>
    <w:p w:rsidR="006B35E9" w:rsidRDefault="006B35E9" w:rsidP="00FD67DD">
      <w:pPr>
        <w:pStyle w:val="Ttulo1"/>
      </w:pPr>
    </w:p>
    <w:p w:rsidR="00FD67DD" w:rsidRDefault="00FD67DD" w:rsidP="00FD67DD">
      <w:pPr>
        <w:pStyle w:val="Ttulo1"/>
      </w:pPr>
    </w:p>
    <w:p w:rsidR="00FD67DD" w:rsidRDefault="00FD67DD" w:rsidP="00FD67DD">
      <w:pPr>
        <w:pStyle w:val="Ttulo1"/>
      </w:pPr>
    </w:p>
    <w:p w:rsidR="006B35E9" w:rsidRPr="007B7539" w:rsidRDefault="006B35E9" w:rsidP="00B92CE8">
      <w:pPr>
        <w:jc w:val="center"/>
        <w:rPr>
          <w:w w:val="90"/>
          <w:sz w:val="24"/>
          <w:szCs w:val="24"/>
        </w:rPr>
      </w:pPr>
      <w:r w:rsidRPr="007B7539">
        <w:rPr>
          <w:w w:val="90"/>
          <w:sz w:val="24"/>
          <w:szCs w:val="24"/>
        </w:rPr>
        <w:t xml:space="preserve">Miguel </w:t>
      </w:r>
      <w:r w:rsidR="00FD67DD" w:rsidRPr="007B7539">
        <w:rPr>
          <w:w w:val="90"/>
          <w:sz w:val="24"/>
          <w:szCs w:val="24"/>
        </w:rPr>
        <w:t>Ángel</w:t>
      </w:r>
      <w:r w:rsidRPr="007B7539">
        <w:rPr>
          <w:w w:val="90"/>
          <w:sz w:val="24"/>
          <w:szCs w:val="24"/>
        </w:rPr>
        <w:t xml:space="preserve"> Quintero </w:t>
      </w:r>
      <w:proofErr w:type="spellStart"/>
      <w:r w:rsidRPr="007B7539">
        <w:rPr>
          <w:w w:val="90"/>
          <w:sz w:val="24"/>
          <w:szCs w:val="24"/>
        </w:rPr>
        <w:t>Quintero</w:t>
      </w:r>
      <w:proofErr w:type="spellEnd"/>
    </w:p>
    <w:p w:rsidR="006B35E9" w:rsidRPr="007B7539" w:rsidRDefault="00BE614E" w:rsidP="00B92CE8">
      <w:pPr>
        <w:jc w:val="center"/>
        <w:rPr>
          <w:w w:val="90"/>
          <w:sz w:val="24"/>
          <w:szCs w:val="24"/>
        </w:rPr>
      </w:pPr>
      <w:r w:rsidRPr="007B7539">
        <w:rPr>
          <w:w w:val="90"/>
          <w:sz w:val="24"/>
          <w:szCs w:val="24"/>
        </w:rPr>
        <w:t>Valeria Holguín Garcé</w:t>
      </w:r>
      <w:r w:rsidR="006B35E9" w:rsidRPr="007B7539">
        <w:rPr>
          <w:w w:val="90"/>
          <w:sz w:val="24"/>
          <w:szCs w:val="24"/>
        </w:rPr>
        <w:t>s</w:t>
      </w:r>
    </w:p>
    <w:p w:rsidR="006B35E9" w:rsidRPr="007B7539" w:rsidRDefault="006B35E9" w:rsidP="00B92CE8">
      <w:pPr>
        <w:jc w:val="center"/>
        <w:rPr>
          <w:w w:val="90"/>
          <w:sz w:val="24"/>
          <w:szCs w:val="24"/>
        </w:rPr>
      </w:pPr>
      <w:proofErr w:type="spellStart"/>
      <w:r w:rsidRPr="007B7539">
        <w:rPr>
          <w:w w:val="90"/>
          <w:sz w:val="24"/>
          <w:szCs w:val="24"/>
        </w:rPr>
        <w:t>Dahyana</w:t>
      </w:r>
      <w:proofErr w:type="spellEnd"/>
      <w:r w:rsidRPr="007B7539">
        <w:rPr>
          <w:w w:val="90"/>
          <w:sz w:val="24"/>
          <w:szCs w:val="24"/>
        </w:rPr>
        <w:t xml:space="preserve"> Cano Escobar</w:t>
      </w:r>
    </w:p>
    <w:p w:rsidR="006B35E9" w:rsidRPr="007B7539" w:rsidRDefault="006B35E9" w:rsidP="00B92CE8">
      <w:pPr>
        <w:jc w:val="center"/>
        <w:rPr>
          <w:w w:val="90"/>
          <w:sz w:val="24"/>
          <w:szCs w:val="24"/>
        </w:rPr>
      </w:pPr>
      <w:r w:rsidRPr="007B7539">
        <w:rPr>
          <w:w w:val="90"/>
          <w:sz w:val="24"/>
          <w:szCs w:val="24"/>
        </w:rPr>
        <w:t>Natalia</w:t>
      </w:r>
      <w:r w:rsidR="00FD67DD" w:rsidRPr="007B7539">
        <w:rPr>
          <w:w w:val="90"/>
          <w:sz w:val="24"/>
          <w:szCs w:val="24"/>
        </w:rPr>
        <w:t xml:space="preserve"> Marcela</w:t>
      </w:r>
      <w:r w:rsidRPr="007B7539">
        <w:rPr>
          <w:w w:val="90"/>
          <w:sz w:val="24"/>
          <w:szCs w:val="24"/>
        </w:rPr>
        <w:t xml:space="preserve"> Osorio </w:t>
      </w:r>
      <w:proofErr w:type="spellStart"/>
      <w:r w:rsidR="00FD67DD" w:rsidRPr="007B7539">
        <w:rPr>
          <w:w w:val="90"/>
          <w:sz w:val="24"/>
          <w:szCs w:val="24"/>
        </w:rPr>
        <w:t>Atehortú</w:t>
      </w:r>
      <w:r w:rsidRPr="007B7539">
        <w:rPr>
          <w:w w:val="90"/>
          <w:sz w:val="24"/>
          <w:szCs w:val="24"/>
        </w:rPr>
        <w:t>a</w:t>
      </w:r>
      <w:proofErr w:type="spellEnd"/>
    </w:p>
    <w:p w:rsidR="006B35E9" w:rsidRPr="007B7539" w:rsidRDefault="006B35E9" w:rsidP="00B92CE8">
      <w:pPr>
        <w:jc w:val="center"/>
        <w:rPr>
          <w:w w:val="90"/>
          <w:sz w:val="24"/>
          <w:szCs w:val="24"/>
        </w:rPr>
      </w:pPr>
      <w:r w:rsidRPr="007B7539">
        <w:rPr>
          <w:w w:val="90"/>
          <w:sz w:val="24"/>
          <w:szCs w:val="24"/>
        </w:rPr>
        <w:t>Juan Camilo Valderrama</w:t>
      </w:r>
    </w:p>
    <w:p w:rsidR="006B35E9" w:rsidRPr="006B35E9" w:rsidRDefault="006B35E9" w:rsidP="006B35E9">
      <w:pPr>
        <w:spacing w:before="1" w:line="357" w:lineRule="auto"/>
        <w:ind w:left="2746" w:right="3268" w:hanging="944"/>
        <w:jc w:val="center"/>
        <w:rPr>
          <w:sz w:val="28"/>
          <w:szCs w:val="28"/>
        </w:rPr>
      </w:pPr>
    </w:p>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CE1D33" w:rsidRDefault="00CE1D33"/>
    <w:p w:rsidR="00CE1D33" w:rsidRDefault="00CE1D33"/>
    <w:p w:rsidR="006B35E9" w:rsidRDefault="006B35E9"/>
    <w:p w:rsidR="006B35E9" w:rsidRPr="00B92CE8" w:rsidRDefault="006B35E9" w:rsidP="00B92CE8">
      <w:pPr>
        <w:pStyle w:val="Ttulo1"/>
      </w:pPr>
      <w:bookmarkStart w:id="1" w:name="_Toc31278485"/>
      <w:r w:rsidRPr="00B92CE8">
        <w:lastRenderedPageBreak/>
        <w:t>LISTA DE COLABORADORES</w:t>
      </w:r>
      <w:bookmarkEnd w:id="1"/>
    </w:p>
    <w:p w:rsidR="006B35E9" w:rsidRPr="007B7539" w:rsidRDefault="006B35E9" w:rsidP="006B35E9">
      <w:pPr>
        <w:pStyle w:val="Ttulo1"/>
        <w:ind w:right="467"/>
        <w:rPr>
          <w:sz w:val="24"/>
          <w:szCs w:val="24"/>
        </w:rPr>
      </w:pPr>
    </w:p>
    <w:p w:rsidR="006B35E9" w:rsidRPr="007B7539" w:rsidRDefault="006B35E9" w:rsidP="00B92CE8">
      <w:pPr>
        <w:rPr>
          <w:sz w:val="24"/>
          <w:szCs w:val="24"/>
        </w:rPr>
      </w:pPr>
      <w:r w:rsidRPr="007B7539">
        <w:rPr>
          <w:sz w:val="24"/>
          <w:szCs w:val="24"/>
        </w:rPr>
        <w:t xml:space="preserve">Las aprendices Natalia Marcela Osorio </w:t>
      </w:r>
      <w:proofErr w:type="spellStart"/>
      <w:r w:rsidRPr="007B7539">
        <w:rPr>
          <w:sz w:val="24"/>
          <w:szCs w:val="24"/>
        </w:rPr>
        <w:t>Atehortúa</w:t>
      </w:r>
      <w:proofErr w:type="spellEnd"/>
      <w:r w:rsidRPr="007B7539">
        <w:rPr>
          <w:sz w:val="24"/>
          <w:szCs w:val="24"/>
        </w:rPr>
        <w:t xml:space="preserve">, </w:t>
      </w:r>
      <w:proofErr w:type="spellStart"/>
      <w:r w:rsidRPr="007B7539">
        <w:rPr>
          <w:sz w:val="24"/>
          <w:szCs w:val="24"/>
        </w:rPr>
        <w:t>Dahyana</w:t>
      </w:r>
      <w:proofErr w:type="spellEnd"/>
      <w:r w:rsidRPr="007B7539">
        <w:rPr>
          <w:sz w:val="24"/>
          <w:szCs w:val="24"/>
        </w:rPr>
        <w:t xml:space="preserve"> Cano Escobar, Valeria Holguín Garcés, Juan Camilo Valderrama Castrillón, pertenecientes a la técnica en Programación de Software, bajo la Ficha 1854665 del Centro de Servicios y Gestión Empresarial (SENA) y Miguel Ángel Quintero </w:t>
      </w:r>
      <w:proofErr w:type="spellStart"/>
      <w:r w:rsidRPr="007B7539">
        <w:rPr>
          <w:sz w:val="24"/>
          <w:szCs w:val="24"/>
        </w:rPr>
        <w:t>Quintero</w:t>
      </w:r>
      <w:proofErr w:type="spellEnd"/>
      <w:r w:rsidRPr="007B7539">
        <w:rPr>
          <w:sz w:val="24"/>
          <w:szCs w:val="24"/>
        </w:rPr>
        <w:t>, perteneciente a la técnica Laboral en Asistente en Análisis y Desarrollo de Software del Centro de Sistemas de Antioquia (CENSA). Desarrolladores del sistema de información Bitácoras Censa.</w:t>
      </w:r>
    </w:p>
    <w:p w:rsidR="006B35E9" w:rsidRDefault="006B35E9"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FD67DD" w:rsidRDefault="00FD67DD" w:rsidP="00EA05E9">
      <w:pPr>
        <w:pStyle w:val="Ttulo1"/>
        <w:ind w:right="1474"/>
        <w:jc w:val="both"/>
        <w:rPr>
          <w:b w:val="0"/>
          <w:sz w:val="24"/>
          <w:szCs w:val="24"/>
        </w:rPr>
      </w:pPr>
    </w:p>
    <w:p w:rsidR="00B92CE8" w:rsidRDefault="00B92CE8" w:rsidP="00EA05E9">
      <w:pPr>
        <w:pStyle w:val="Ttulo1"/>
        <w:ind w:right="1474"/>
        <w:jc w:val="both"/>
        <w:rPr>
          <w:b w:val="0"/>
          <w:sz w:val="24"/>
          <w:szCs w:val="24"/>
        </w:rPr>
      </w:pPr>
    </w:p>
    <w:p w:rsidR="00B92CE8" w:rsidRDefault="00B92CE8" w:rsidP="00EA05E9">
      <w:pPr>
        <w:pStyle w:val="Ttulo1"/>
        <w:ind w:right="1474"/>
        <w:jc w:val="both"/>
        <w:rPr>
          <w:b w:val="0"/>
          <w:sz w:val="24"/>
          <w:szCs w:val="24"/>
        </w:rPr>
      </w:pPr>
    </w:p>
    <w:p w:rsidR="00B92CE8" w:rsidRPr="00DF20C7" w:rsidRDefault="00B92CE8" w:rsidP="00EA05E9">
      <w:pPr>
        <w:pStyle w:val="Ttulo1"/>
        <w:ind w:right="1474"/>
        <w:jc w:val="both"/>
        <w:rPr>
          <w:b w:val="0"/>
          <w:sz w:val="24"/>
          <w:szCs w:val="24"/>
        </w:rPr>
      </w:pPr>
    </w:p>
    <w:p w:rsidR="006B35E9" w:rsidRPr="00FD67DD" w:rsidRDefault="006B35E9" w:rsidP="00FD67DD">
      <w:pPr>
        <w:pStyle w:val="Ttulo1"/>
      </w:pPr>
      <w:bookmarkStart w:id="2" w:name="_Toc31278486"/>
      <w:r w:rsidRPr="00FD67DD">
        <w:lastRenderedPageBreak/>
        <w:t>AGRADECIMIENTOS</w:t>
      </w:r>
      <w:bookmarkEnd w:id="2"/>
    </w:p>
    <w:p w:rsidR="006B35E9" w:rsidRPr="00DF20C7" w:rsidRDefault="006B35E9" w:rsidP="00EA05E9">
      <w:pPr>
        <w:pStyle w:val="Textoindependiente"/>
        <w:ind w:right="1474"/>
        <w:rPr>
          <w:b/>
        </w:rPr>
      </w:pPr>
    </w:p>
    <w:p w:rsidR="006B35E9" w:rsidRPr="00DF20C7" w:rsidRDefault="006B35E9" w:rsidP="00EA05E9">
      <w:pPr>
        <w:pStyle w:val="Sinespaciado"/>
        <w:ind w:right="1474"/>
        <w:jc w:val="both"/>
        <w:rPr>
          <w:sz w:val="24"/>
          <w:szCs w:val="24"/>
        </w:rPr>
      </w:pPr>
    </w:p>
    <w:p w:rsidR="006B35E9" w:rsidRPr="00DF20C7" w:rsidRDefault="006B35E9" w:rsidP="00EA05E9">
      <w:pPr>
        <w:pStyle w:val="Sinespaciado"/>
        <w:ind w:right="1474"/>
        <w:jc w:val="both"/>
        <w:rPr>
          <w:sz w:val="24"/>
          <w:szCs w:val="24"/>
        </w:rPr>
      </w:pPr>
      <w:r w:rsidRPr="00DF20C7">
        <w:rPr>
          <w:sz w:val="24"/>
          <w:szCs w:val="24"/>
        </w:rPr>
        <w:t xml:space="preserve">Nuestro agradecimiento  principalmente a Dios, por darnos la salud, por darnos entendimiento y fortaleza </w:t>
      </w:r>
      <w:r w:rsidR="00EA05E9" w:rsidRPr="00DF20C7">
        <w:rPr>
          <w:sz w:val="24"/>
          <w:szCs w:val="24"/>
        </w:rPr>
        <w:t xml:space="preserve"> </w:t>
      </w:r>
      <w:r w:rsidRPr="00DF20C7">
        <w:rPr>
          <w:sz w:val="24"/>
          <w:szCs w:val="24"/>
        </w:rPr>
        <w:t>para alcanzar este logro, además un cuerpo sano y una mente de bien.</w:t>
      </w:r>
    </w:p>
    <w:p w:rsidR="006B35E9" w:rsidRPr="00DF20C7" w:rsidRDefault="006B35E9" w:rsidP="00EA05E9">
      <w:pPr>
        <w:pStyle w:val="Sinespaciado"/>
        <w:ind w:right="1474"/>
        <w:jc w:val="both"/>
        <w:rPr>
          <w:sz w:val="24"/>
          <w:szCs w:val="24"/>
        </w:rPr>
      </w:pPr>
    </w:p>
    <w:p w:rsidR="006B35E9" w:rsidRPr="00DF20C7" w:rsidRDefault="006B35E9" w:rsidP="00EA05E9">
      <w:pPr>
        <w:pStyle w:val="Sinespaciado"/>
        <w:ind w:right="1474"/>
        <w:jc w:val="both"/>
        <w:rPr>
          <w:sz w:val="24"/>
          <w:szCs w:val="24"/>
        </w:rPr>
      </w:pPr>
      <w:del w:id="3" w:author="censa" w:date="2019-12-09T11:27:00Z">
        <w:r w:rsidRPr="00DF20C7" w:rsidDel="0079493A">
          <w:rPr>
            <w:sz w:val="24"/>
            <w:szCs w:val="24"/>
          </w:rPr>
          <w:delText>Se agradece a</w:delText>
        </w:r>
      </w:del>
      <w:ins w:id="4" w:author="censa" w:date="2019-12-09T11:27:00Z">
        <w:r w:rsidRPr="00DF20C7">
          <w:rPr>
            <w:sz w:val="24"/>
            <w:szCs w:val="24"/>
          </w:rPr>
          <w:t>A</w:t>
        </w:r>
      </w:ins>
      <w:r w:rsidRPr="00DF20C7">
        <w:rPr>
          <w:sz w:val="24"/>
          <w:szCs w:val="24"/>
        </w:rPr>
        <w:t xml:space="preserve"> </w:t>
      </w:r>
      <w:del w:id="5" w:author="censa" w:date="2019-12-09T11:26:00Z">
        <w:r w:rsidRPr="00DF20C7" w:rsidDel="0079493A">
          <w:rPr>
            <w:sz w:val="24"/>
            <w:szCs w:val="24"/>
          </w:rPr>
          <w:delText>nuestros padres</w:delText>
        </w:r>
      </w:del>
      <w:ins w:id="6" w:author="censa" w:date="2019-12-09T11:26:00Z">
        <w:r w:rsidRPr="00DF20C7">
          <w:rPr>
            <w:sz w:val="24"/>
            <w:szCs w:val="24"/>
          </w:rPr>
          <w:t>nuestras familias</w:t>
        </w:r>
      </w:ins>
      <w:r w:rsidRPr="00DF20C7">
        <w:rPr>
          <w:sz w:val="24"/>
          <w:szCs w:val="24"/>
        </w:rPr>
        <w:t xml:space="preserve"> por</w:t>
      </w:r>
      <w:del w:id="7" w:author="censa" w:date="2019-12-09T11:27:00Z">
        <w:r w:rsidRPr="00DF20C7" w:rsidDel="0079493A">
          <w:rPr>
            <w:sz w:val="24"/>
            <w:szCs w:val="24"/>
          </w:rPr>
          <w:delText>que ellos</w:delText>
        </w:r>
      </w:del>
      <w:r w:rsidRPr="00DF20C7">
        <w:rPr>
          <w:sz w:val="24"/>
          <w:szCs w:val="24"/>
        </w:rPr>
        <w:t xml:space="preserve"> </w:t>
      </w:r>
      <w:ins w:id="8" w:author="censa" w:date="2019-12-09T11:28:00Z">
        <w:r w:rsidRPr="00DF20C7">
          <w:rPr>
            <w:sz w:val="24"/>
            <w:szCs w:val="24"/>
          </w:rPr>
          <w:t>su apoyo aún</w:t>
        </w:r>
      </w:ins>
      <w:del w:id="9" w:author="censa" w:date="2019-12-09T11:28:00Z">
        <w:r w:rsidRPr="00DF20C7" w:rsidDel="0079493A">
          <w:rPr>
            <w:sz w:val="24"/>
            <w:szCs w:val="24"/>
          </w:rPr>
          <w:delText>estuvi</w:delText>
        </w:r>
      </w:del>
      <w:del w:id="10" w:author="censa" w:date="2019-12-09T11:27:00Z">
        <w:r w:rsidRPr="00DF20C7" w:rsidDel="0079493A">
          <w:rPr>
            <w:sz w:val="24"/>
            <w:szCs w:val="24"/>
          </w:rPr>
          <w:delText>eron</w:delText>
        </w:r>
      </w:del>
      <w:r w:rsidRPr="00DF20C7">
        <w:rPr>
          <w:sz w:val="24"/>
          <w:szCs w:val="24"/>
        </w:rPr>
        <w:t xml:space="preserve"> en los días más difíciles de nuestra</w:t>
      </w:r>
      <w:ins w:id="11" w:author="censa" w:date="2019-12-09T11:28:00Z">
        <w:r w:rsidRPr="00DF20C7">
          <w:rPr>
            <w:sz w:val="24"/>
            <w:szCs w:val="24"/>
          </w:rPr>
          <w:t xml:space="preserve"> etapa </w:t>
        </w:r>
      </w:ins>
      <w:del w:id="12" w:author="censa" w:date="2019-12-09T11:28:00Z">
        <w:r w:rsidRPr="00DF20C7" w:rsidDel="0079493A">
          <w:rPr>
            <w:sz w:val="24"/>
            <w:szCs w:val="24"/>
          </w:rPr>
          <w:delText>s vidas</w:delText>
        </w:r>
      </w:del>
      <w:r w:rsidRPr="00DF20C7">
        <w:rPr>
          <w:sz w:val="24"/>
          <w:szCs w:val="24"/>
        </w:rPr>
        <w:t xml:space="preserve"> como aprendi</w:t>
      </w:r>
      <w:ins w:id="13" w:author="censa" w:date="2019-12-09T11:27:00Z">
        <w:r w:rsidRPr="00DF20C7">
          <w:rPr>
            <w:sz w:val="24"/>
            <w:szCs w:val="24"/>
          </w:rPr>
          <w:t>ces</w:t>
        </w:r>
      </w:ins>
      <w:del w:id="14" w:author="censa" w:date="2019-12-09T11:27:00Z">
        <w:r w:rsidRPr="00DF20C7" w:rsidDel="0079493A">
          <w:rPr>
            <w:sz w:val="24"/>
            <w:szCs w:val="24"/>
          </w:rPr>
          <w:delText>z</w:delText>
        </w:r>
      </w:del>
      <w:r w:rsidRPr="00DF20C7">
        <w:rPr>
          <w:sz w:val="24"/>
          <w:szCs w:val="24"/>
        </w:rPr>
        <w:t xml:space="preserve">, también a </w:t>
      </w:r>
      <w:ins w:id="15" w:author="censa" w:date="2019-12-09T11:29:00Z">
        <w:r w:rsidRPr="00DF20C7">
          <w:rPr>
            <w:sz w:val="24"/>
            <w:szCs w:val="24"/>
          </w:rPr>
          <w:t>nuestro instructor Diego Alexander López Gómez por su</w:t>
        </w:r>
      </w:ins>
      <w:ins w:id="16" w:author="censa" w:date="2019-12-09T11:30:00Z">
        <w:r w:rsidRPr="00DF20C7">
          <w:rPr>
            <w:sz w:val="24"/>
            <w:szCs w:val="24"/>
          </w:rPr>
          <w:t xml:space="preserve"> conocimiento,</w:t>
        </w:r>
      </w:ins>
      <w:ins w:id="17" w:author="censa" w:date="2019-12-09T11:29:00Z">
        <w:r w:rsidRPr="00DF20C7">
          <w:rPr>
            <w:sz w:val="24"/>
            <w:szCs w:val="24"/>
          </w:rPr>
          <w:t xml:space="preserve"> paciencia y dedicación </w:t>
        </w:r>
      </w:ins>
      <w:ins w:id="18" w:author="censa" w:date="2019-12-09T11:30:00Z">
        <w:r w:rsidRPr="00DF20C7">
          <w:rPr>
            <w:sz w:val="24"/>
            <w:szCs w:val="24"/>
          </w:rPr>
          <w:t xml:space="preserve">y por </w:t>
        </w:r>
      </w:ins>
      <w:del w:id="19" w:author="censa" w:date="2019-12-09T11:29:00Z">
        <w:r w:rsidRPr="00DF20C7" w:rsidDel="0079493A">
          <w:rPr>
            <w:sz w:val="24"/>
            <w:szCs w:val="24"/>
          </w:rPr>
          <w:delText xml:space="preserve">todos </w:delText>
        </w:r>
      </w:del>
      <w:del w:id="20" w:author="censa" w:date="2019-12-09T11:27:00Z">
        <w:r w:rsidRPr="00DF20C7" w:rsidDel="0079493A">
          <w:rPr>
            <w:sz w:val="24"/>
            <w:szCs w:val="24"/>
          </w:rPr>
          <w:delText>mis</w:delText>
        </w:r>
      </w:del>
      <w:del w:id="21" w:author="censa" w:date="2019-12-09T11:29:00Z">
        <w:r w:rsidRPr="00DF20C7" w:rsidDel="0079493A">
          <w:rPr>
            <w:sz w:val="24"/>
            <w:szCs w:val="24"/>
          </w:rPr>
          <w:delText xml:space="preserve"> instructores ya que ellos </w:delText>
        </w:r>
      </w:del>
      <w:del w:id="22" w:author="censa" w:date="2019-12-09T11:28:00Z">
        <w:r w:rsidRPr="00DF20C7" w:rsidDel="0079493A">
          <w:rPr>
            <w:sz w:val="24"/>
            <w:szCs w:val="24"/>
          </w:rPr>
          <w:delText>me</w:delText>
        </w:r>
      </w:del>
      <w:del w:id="23" w:author="censa" w:date="2019-12-09T11:31:00Z">
        <w:r w:rsidRPr="00DF20C7" w:rsidDel="0079493A">
          <w:rPr>
            <w:sz w:val="24"/>
            <w:szCs w:val="24"/>
          </w:rPr>
          <w:delText xml:space="preserve"> </w:delText>
        </w:r>
      </w:del>
      <w:r w:rsidRPr="00DF20C7">
        <w:rPr>
          <w:sz w:val="24"/>
          <w:szCs w:val="24"/>
        </w:rPr>
        <w:t>enseña</w:t>
      </w:r>
      <w:ins w:id="24" w:author="censa" w:date="2019-12-09T11:31:00Z">
        <w:r w:rsidRPr="00DF20C7">
          <w:rPr>
            <w:sz w:val="24"/>
            <w:szCs w:val="24"/>
          </w:rPr>
          <w:t>rnos a</w:t>
        </w:r>
      </w:ins>
      <w:del w:id="25" w:author="censa" w:date="2019-12-09T11:31:00Z">
        <w:r w:rsidRPr="00DF20C7" w:rsidDel="0079493A">
          <w:rPr>
            <w:sz w:val="24"/>
            <w:szCs w:val="24"/>
          </w:rPr>
          <w:delText>ron</w:delText>
        </w:r>
      </w:del>
      <w:r w:rsidRPr="00DF20C7">
        <w:rPr>
          <w:sz w:val="24"/>
          <w:szCs w:val="24"/>
        </w:rPr>
        <w:t xml:space="preserve"> valorar los estudios y a supera</w:t>
      </w:r>
      <w:ins w:id="26" w:author="censa" w:date="2019-12-09T11:31:00Z">
        <w:r w:rsidRPr="00DF20C7">
          <w:rPr>
            <w:sz w:val="24"/>
            <w:szCs w:val="24"/>
          </w:rPr>
          <w:t>rnos</w:t>
        </w:r>
      </w:ins>
      <w:del w:id="27" w:author="censa" w:date="2019-12-09T11:31:00Z">
        <w:r w:rsidRPr="00DF20C7" w:rsidDel="0079493A">
          <w:rPr>
            <w:sz w:val="24"/>
            <w:szCs w:val="24"/>
          </w:rPr>
          <w:delText>rme</w:delText>
        </w:r>
      </w:del>
      <w:r w:rsidRPr="00DF20C7">
        <w:rPr>
          <w:sz w:val="24"/>
          <w:szCs w:val="24"/>
        </w:rPr>
        <w:t xml:space="preserve"> cada día.</w:t>
      </w:r>
    </w:p>
    <w:p w:rsidR="006B35E9" w:rsidRPr="00DF20C7" w:rsidRDefault="006B35E9" w:rsidP="00EA05E9">
      <w:pPr>
        <w:pStyle w:val="Sinespaciado"/>
        <w:ind w:right="1474"/>
        <w:jc w:val="both"/>
        <w:rPr>
          <w:sz w:val="24"/>
          <w:szCs w:val="24"/>
        </w:rPr>
      </w:pPr>
    </w:p>
    <w:p w:rsidR="006B35E9" w:rsidRPr="00DF20C7" w:rsidRDefault="006B35E9" w:rsidP="00EA05E9">
      <w:pPr>
        <w:pStyle w:val="Sinespaciado"/>
        <w:ind w:right="1474"/>
        <w:jc w:val="both"/>
        <w:rPr>
          <w:sz w:val="24"/>
          <w:szCs w:val="24"/>
        </w:rPr>
      </w:pPr>
      <w:r w:rsidRPr="00DF20C7">
        <w:rPr>
          <w:sz w:val="24"/>
          <w:szCs w:val="24"/>
        </w:rPr>
        <w:t>Al Servicio Nacional de Aprendizaje</w:t>
      </w:r>
      <w:ins w:id="28" w:author="censa" w:date="2019-12-09T11:32:00Z">
        <w:r w:rsidRPr="00DF20C7">
          <w:rPr>
            <w:sz w:val="24"/>
            <w:szCs w:val="24"/>
          </w:rPr>
          <w:t xml:space="preserve"> </w:t>
        </w:r>
      </w:ins>
      <w:del w:id="29" w:author="censa" w:date="2019-12-09T11:32:00Z">
        <w:r w:rsidRPr="00DF20C7" w:rsidDel="0079493A">
          <w:rPr>
            <w:sz w:val="24"/>
            <w:szCs w:val="24"/>
          </w:rPr>
          <w:delText xml:space="preserve"> –</w:delText>
        </w:r>
      </w:del>
      <w:r w:rsidRPr="00DF20C7">
        <w:rPr>
          <w:sz w:val="24"/>
          <w:szCs w:val="24"/>
        </w:rPr>
        <w:t>SENA</w:t>
      </w:r>
      <w:ins w:id="30" w:author="censa" w:date="2019-12-09T11:32:00Z">
        <w:r w:rsidRPr="00DF20C7">
          <w:rPr>
            <w:sz w:val="24"/>
            <w:szCs w:val="24"/>
          </w:rPr>
          <w:t xml:space="preserve"> y al Centro de Sistemas de Antioquia,</w:t>
        </w:r>
      </w:ins>
      <w:del w:id="31" w:author="censa" w:date="2019-12-09T11:32:00Z">
        <w:r w:rsidRPr="00DF20C7" w:rsidDel="0079493A">
          <w:rPr>
            <w:sz w:val="24"/>
            <w:szCs w:val="24"/>
          </w:rPr>
          <w:delText>-</w:delText>
        </w:r>
      </w:del>
      <w:r w:rsidRPr="00DF20C7">
        <w:rPr>
          <w:sz w:val="24"/>
          <w:szCs w:val="24"/>
        </w:rPr>
        <w:t xml:space="preserve"> por darnos la oportunidad de ser aprendices de esta</w:t>
      </w:r>
      <w:ins w:id="32" w:author="censa" w:date="2019-12-09T11:32:00Z">
        <w:r w:rsidRPr="00DF20C7">
          <w:rPr>
            <w:sz w:val="24"/>
            <w:szCs w:val="24"/>
          </w:rPr>
          <w:t>s</w:t>
        </w:r>
      </w:ins>
      <w:r w:rsidRPr="00DF20C7">
        <w:rPr>
          <w:sz w:val="24"/>
          <w:szCs w:val="24"/>
        </w:rPr>
        <w:t xml:space="preserve"> gran</w:t>
      </w:r>
      <w:ins w:id="33" w:author="censa" w:date="2019-12-09T11:32:00Z">
        <w:r w:rsidRPr="00DF20C7">
          <w:rPr>
            <w:sz w:val="24"/>
            <w:szCs w:val="24"/>
          </w:rPr>
          <w:t>des</w:t>
        </w:r>
      </w:ins>
      <w:r w:rsidRPr="00DF20C7">
        <w:rPr>
          <w:sz w:val="24"/>
          <w:szCs w:val="24"/>
        </w:rPr>
        <w:t xml:space="preserve"> Instituci</w:t>
      </w:r>
      <w:ins w:id="34" w:author="censa" w:date="2019-12-09T11:32:00Z">
        <w:r w:rsidRPr="00DF20C7">
          <w:rPr>
            <w:sz w:val="24"/>
            <w:szCs w:val="24"/>
          </w:rPr>
          <w:t>ones</w:t>
        </w:r>
      </w:ins>
      <w:del w:id="35" w:author="censa" w:date="2019-12-09T11:32:00Z">
        <w:r w:rsidRPr="00DF20C7" w:rsidDel="0079493A">
          <w:rPr>
            <w:sz w:val="24"/>
            <w:szCs w:val="24"/>
          </w:rPr>
          <w:delText>ón</w:delText>
        </w:r>
      </w:del>
      <w:r w:rsidRPr="00DF20C7">
        <w:rPr>
          <w:sz w:val="24"/>
          <w:szCs w:val="24"/>
        </w:rPr>
        <w:t>, por habernos brindado todas las herramientas y recursos desde lo físico hasta lo psicológico para avanzar día a día, de la mejor manera, en nuestro proceso de aprendizaje, pero sobre todo en nuestro proceso de formación como personas íntegras, valiosas y dignas.</w:t>
      </w:r>
    </w:p>
    <w:p w:rsidR="006B35E9" w:rsidRPr="00DF20C7" w:rsidRDefault="006B35E9" w:rsidP="00EA05E9">
      <w:pPr>
        <w:pStyle w:val="Sinespaciado"/>
        <w:ind w:right="1474"/>
        <w:jc w:val="both"/>
        <w:rPr>
          <w:sz w:val="24"/>
          <w:szCs w:val="24"/>
        </w:rPr>
      </w:pPr>
    </w:p>
    <w:p w:rsidR="006B35E9" w:rsidRPr="00DF20C7" w:rsidRDefault="006B35E9" w:rsidP="00EA05E9">
      <w:pPr>
        <w:pStyle w:val="Sinespaciado"/>
        <w:ind w:right="1474"/>
        <w:jc w:val="both"/>
        <w:rPr>
          <w:sz w:val="24"/>
          <w:szCs w:val="24"/>
        </w:rPr>
      </w:pPr>
      <w:del w:id="36" w:author="censa" w:date="2019-12-09T11:33:00Z">
        <w:r w:rsidRPr="00DF20C7" w:rsidDel="0079493A">
          <w:rPr>
            <w:sz w:val="24"/>
            <w:szCs w:val="24"/>
          </w:rPr>
          <w:delText>A los propietarios del Supermercado “Mercados JZ”,</w:delText>
        </w:r>
      </w:del>
      <w:ins w:id="37" w:author="censa" w:date="2019-12-09T11:33:00Z">
        <w:r w:rsidRPr="00DF20C7">
          <w:rPr>
            <w:sz w:val="24"/>
            <w:szCs w:val="24"/>
          </w:rPr>
          <w:t>Y especialmente al CENSA</w:t>
        </w:r>
      </w:ins>
      <w:r w:rsidRPr="00DF20C7">
        <w:rPr>
          <w:sz w:val="24"/>
          <w:szCs w:val="24"/>
        </w:rPr>
        <w:t xml:space="preserve"> </w:t>
      </w:r>
      <w:ins w:id="38" w:author="censa" w:date="2019-12-09T12:00:00Z">
        <w:r w:rsidRPr="00DF20C7">
          <w:rPr>
            <w:sz w:val="24"/>
            <w:szCs w:val="24"/>
          </w:rPr>
          <w:t xml:space="preserve">y su dependencia Desarrollo social </w:t>
        </w:r>
      </w:ins>
      <w:r w:rsidRPr="00DF20C7">
        <w:rPr>
          <w:sz w:val="24"/>
          <w:szCs w:val="24"/>
        </w:rPr>
        <w:t xml:space="preserve">por darnos la oportunidad de realizar el sistema de </w:t>
      </w:r>
      <w:del w:id="39" w:author="censa" w:date="2019-12-09T11:33:00Z">
        <w:r w:rsidRPr="00DF20C7" w:rsidDel="0079493A">
          <w:rPr>
            <w:sz w:val="24"/>
            <w:szCs w:val="24"/>
          </w:rPr>
          <w:delText>SAVAS para su negocio</w:delText>
        </w:r>
      </w:del>
      <w:ins w:id="40" w:author="censa" w:date="2019-12-09T11:33:00Z">
        <w:r w:rsidRPr="00DF20C7">
          <w:rPr>
            <w:sz w:val="24"/>
            <w:szCs w:val="24"/>
          </w:rPr>
          <w:t>Bitácoras Censa</w:t>
        </w:r>
      </w:ins>
      <w:r w:rsidRPr="00DF20C7">
        <w:rPr>
          <w:sz w:val="24"/>
          <w:szCs w:val="24"/>
        </w:rPr>
        <w:t>, por su</w:t>
      </w:r>
      <w:del w:id="41" w:author="censa" w:date="2019-12-09T12:34:00Z">
        <w:r w:rsidRPr="00DF20C7" w:rsidDel="00D8512F">
          <w:rPr>
            <w:sz w:val="24"/>
            <w:szCs w:val="24"/>
          </w:rPr>
          <w:delText xml:space="preserve"> constante y valioso</w:delText>
        </w:r>
      </w:del>
      <w:r w:rsidRPr="00DF20C7">
        <w:rPr>
          <w:sz w:val="24"/>
          <w:szCs w:val="24"/>
        </w:rPr>
        <w:t xml:space="preserve"> apoyo durante nuestro proceso de formación profesional.</w:t>
      </w:r>
    </w:p>
    <w:p w:rsidR="006B35E9" w:rsidRPr="00DF20C7" w:rsidRDefault="006B35E9" w:rsidP="00EA05E9">
      <w:pPr>
        <w:ind w:right="1474"/>
        <w:jc w:val="both"/>
        <w:rPr>
          <w:sz w:val="24"/>
          <w:szCs w:val="24"/>
        </w:rPr>
      </w:pPr>
    </w:p>
    <w:p w:rsidR="006B35E9" w:rsidRPr="00DF20C7" w:rsidRDefault="006B35E9" w:rsidP="00EA05E9">
      <w:pPr>
        <w:ind w:right="1474"/>
        <w:jc w:val="both"/>
        <w:rPr>
          <w:sz w:val="24"/>
          <w:szCs w:val="24"/>
        </w:rPr>
      </w:pPr>
    </w:p>
    <w:p w:rsidR="006B35E9" w:rsidRPr="00DF20C7" w:rsidRDefault="006B35E9" w:rsidP="00EA05E9">
      <w:pPr>
        <w:jc w:val="both"/>
        <w:rPr>
          <w:sz w:val="24"/>
          <w:szCs w:val="24"/>
        </w:rPr>
      </w:pPr>
    </w:p>
    <w:p w:rsidR="00EA05E9" w:rsidRPr="00DF20C7" w:rsidRDefault="00EA05E9" w:rsidP="00EA05E9">
      <w:pPr>
        <w:jc w:val="both"/>
        <w:rPr>
          <w:sz w:val="24"/>
          <w:szCs w:val="24"/>
        </w:rPr>
      </w:pPr>
    </w:p>
    <w:p w:rsidR="006B35E9" w:rsidRPr="00DF20C7" w:rsidRDefault="00EA5BBF" w:rsidP="00FD67DD">
      <w:pPr>
        <w:pStyle w:val="Ttulo3"/>
      </w:pPr>
      <w:bookmarkStart w:id="42" w:name="_Toc31278487"/>
      <w:r w:rsidRPr="00DF20C7">
        <w:t>Identifi</w:t>
      </w:r>
      <w:r w:rsidR="00AA1DFE" w:rsidRPr="00DF20C7">
        <w:t>cación de requisitos</w:t>
      </w:r>
      <w:bookmarkEnd w:id="42"/>
      <w:r w:rsidR="00AA1DFE" w:rsidRPr="00DF20C7">
        <w:t xml:space="preserve"> </w:t>
      </w:r>
    </w:p>
    <w:p w:rsidR="00AA1DFE" w:rsidRPr="00DF20C7" w:rsidRDefault="00AA1DFE" w:rsidP="006B35E9">
      <w:pPr>
        <w:pStyle w:val="Ttulo1"/>
        <w:ind w:right="467"/>
        <w:jc w:val="both"/>
        <w:rPr>
          <w:b w:val="0"/>
          <w:sz w:val="24"/>
          <w:szCs w:val="24"/>
        </w:rPr>
      </w:pPr>
    </w:p>
    <w:p w:rsidR="00AA1DFE" w:rsidRPr="006B00E9" w:rsidRDefault="00AA1DFE" w:rsidP="00AA1DFE">
      <w:pPr>
        <w:spacing w:before="1" w:line="357" w:lineRule="auto"/>
        <w:ind w:left="2746" w:right="3268" w:hanging="944"/>
        <w:jc w:val="both"/>
        <w:rPr>
          <w:w w:val="90"/>
          <w:sz w:val="28"/>
          <w:szCs w:val="28"/>
        </w:rPr>
      </w:pPr>
      <w:r w:rsidRPr="006B00E9">
        <w:rPr>
          <w:w w:val="90"/>
          <w:sz w:val="28"/>
          <w:szCs w:val="28"/>
        </w:rPr>
        <w:t xml:space="preserve">Valeria </w:t>
      </w:r>
      <w:proofErr w:type="spellStart"/>
      <w:r w:rsidRPr="006B00E9">
        <w:rPr>
          <w:w w:val="90"/>
          <w:sz w:val="28"/>
          <w:szCs w:val="28"/>
        </w:rPr>
        <w:t>Holguin</w:t>
      </w:r>
      <w:proofErr w:type="spellEnd"/>
      <w:r w:rsidRPr="006B00E9">
        <w:rPr>
          <w:w w:val="90"/>
          <w:sz w:val="28"/>
          <w:szCs w:val="28"/>
        </w:rPr>
        <w:t xml:space="preserve"> </w:t>
      </w:r>
      <w:proofErr w:type="spellStart"/>
      <w:r w:rsidRPr="006B00E9">
        <w:rPr>
          <w:w w:val="90"/>
          <w:sz w:val="28"/>
          <w:szCs w:val="28"/>
        </w:rPr>
        <w:t>Garces</w:t>
      </w:r>
      <w:proofErr w:type="spellEnd"/>
    </w:p>
    <w:p w:rsidR="00AA1DFE" w:rsidRPr="006B00E9" w:rsidRDefault="00AA1DFE" w:rsidP="00AA1DFE">
      <w:pPr>
        <w:spacing w:before="1" w:line="357" w:lineRule="auto"/>
        <w:ind w:left="2746" w:right="3268" w:hanging="944"/>
        <w:jc w:val="both"/>
        <w:rPr>
          <w:w w:val="90"/>
          <w:sz w:val="28"/>
          <w:szCs w:val="28"/>
        </w:rPr>
      </w:pPr>
      <w:proofErr w:type="spellStart"/>
      <w:r w:rsidRPr="006B00E9">
        <w:rPr>
          <w:w w:val="90"/>
          <w:sz w:val="28"/>
          <w:szCs w:val="28"/>
        </w:rPr>
        <w:t>Dahyana</w:t>
      </w:r>
      <w:proofErr w:type="spellEnd"/>
      <w:r w:rsidRPr="006B00E9">
        <w:rPr>
          <w:w w:val="90"/>
          <w:sz w:val="28"/>
          <w:szCs w:val="28"/>
        </w:rPr>
        <w:t xml:space="preserve"> Cano Escobar</w:t>
      </w:r>
    </w:p>
    <w:p w:rsidR="00AA1DFE" w:rsidRPr="006B00E9" w:rsidRDefault="00AA1DFE" w:rsidP="00AA1DFE">
      <w:pPr>
        <w:spacing w:before="1" w:line="357" w:lineRule="auto"/>
        <w:ind w:left="2746" w:right="3268" w:hanging="944"/>
        <w:jc w:val="both"/>
        <w:rPr>
          <w:w w:val="90"/>
          <w:sz w:val="28"/>
          <w:szCs w:val="28"/>
        </w:rPr>
      </w:pPr>
      <w:r w:rsidRPr="006B00E9">
        <w:rPr>
          <w:w w:val="90"/>
          <w:sz w:val="28"/>
          <w:szCs w:val="28"/>
        </w:rPr>
        <w:t xml:space="preserve">Natalia Osorio </w:t>
      </w:r>
      <w:proofErr w:type="spellStart"/>
      <w:r w:rsidRPr="006B00E9">
        <w:rPr>
          <w:w w:val="90"/>
          <w:sz w:val="28"/>
          <w:szCs w:val="28"/>
        </w:rPr>
        <w:t>Atehortua</w:t>
      </w:r>
      <w:proofErr w:type="spellEnd"/>
    </w:p>
    <w:p w:rsidR="00AA1DFE" w:rsidRPr="006B00E9" w:rsidRDefault="00AA1DFE" w:rsidP="00AA1DFE">
      <w:pPr>
        <w:spacing w:before="1" w:line="357" w:lineRule="auto"/>
        <w:ind w:left="2746" w:right="3268" w:hanging="944"/>
        <w:jc w:val="both"/>
        <w:rPr>
          <w:w w:val="90"/>
          <w:sz w:val="28"/>
          <w:szCs w:val="28"/>
        </w:rPr>
      </w:pPr>
      <w:r w:rsidRPr="006B00E9">
        <w:rPr>
          <w:w w:val="90"/>
          <w:sz w:val="28"/>
          <w:szCs w:val="28"/>
        </w:rPr>
        <w:t xml:space="preserve">Miguel </w:t>
      </w:r>
      <w:proofErr w:type="spellStart"/>
      <w:r w:rsidRPr="006B00E9">
        <w:rPr>
          <w:w w:val="90"/>
          <w:sz w:val="28"/>
          <w:szCs w:val="28"/>
        </w:rPr>
        <w:t>Angel</w:t>
      </w:r>
      <w:proofErr w:type="spellEnd"/>
      <w:r w:rsidRPr="006B00E9">
        <w:rPr>
          <w:w w:val="90"/>
          <w:sz w:val="28"/>
          <w:szCs w:val="28"/>
        </w:rPr>
        <w:t xml:space="preserve"> Quintero </w:t>
      </w:r>
      <w:proofErr w:type="spellStart"/>
      <w:r w:rsidRPr="006B00E9">
        <w:rPr>
          <w:w w:val="90"/>
          <w:sz w:val="28"/>
          <w:szCs w:val="28"/>
        </w:rPr>
        <w:t>Quintero</w:t>
      </w:r>
      <w:proofErr w:type="spellEnd"/>
    </w:p>
    <w:p w:rsidR="00AA1DFE" w:rsidRDefault="00AA1DFE" w:rsidP="00AA1DFE">
      <w:pPr>
        <w:spacing w:before="1" w:line="357" w:lineRule="auto"/>
        <w:ind w:left="2746" w:right="3268" w:hanging="944"/>
        <w:jc w:val="both"/>
        <w:rPr>
          <w:w w:val="90"/>
          <w:sz w:val="40"/>
        </w:rPr>
      </w:pPr>
      <w:r w:rsidRPr="006B00E9">
        <w:rPr>
          <w:w w:val="90"/>
          <w:sz w:val="28"/>
          <w:szCs w:val="28"/>
        </w:rPr>
        <w:t>Juan Camilo Valderrama</w:t>
      </w:r>
    </w:p>
    <w:p w:rsidR="00AA1DFE" w:rsidRDefault="00AA1DFE" w:rsidP="00FD67DD">
      <w:pPr>
        <w:pStyle w:val="Ttulo3"/>
        <w:rPr>
          <w:w w:val="90"/>
        </w:rPr>
      </w:pPr>
      <w:bookmarkStart w:id="43" w:name="_Toc31278488"/>
      <w:r w:rsidRPr="00AA1DFE">
        <w:rPr>
          <w:w w:val="90"/>
        </w:rPr>
        <w:lastRenderedPageBreak/>
        <w:t>Análisis</w:t>
      </w:r>
      <w:bookmarkEnd w:id="43"/>
    </w:p>
    <w:p w:rsidR="00AA1DFE" w:rsidRPr="006B00E9" w:rsidRDefault="00AA1DFE" w:rsidP="00AA1DFE">
      <w:pPr>
        <w:spacing w:before="1" w:line="357" w:lineRule="auto"/>
        <w:ind w:left="2746" w:right="3268" w:hanging="944"/>
        <w:jc w:val="both"/>
        <w:rPr>
          <w:w w:val="90"/>
          <w:sz w:val="28"/>
          <w:szCs w:val="28"/>
        </w:rPr>
      </w:pPr>
      <w:r w:rsidRPr="006B00E9">
        <w:rPr>
          <w:w w:val="90"/>
          <w:sz w:val="28"/>
          <w:szCs w:val="28"/>
        </w:rPr>
        <w:t xml:space="preserve">Valeria </w:t>
      </w:r>
      <w:proofErr w:type="spellStart"/>
      <w:r w:rsidRPr="006B00E9">
        <w:rPr>
          <w:w w:val="90"/>
          <w:sz w:val="28"/>
          <w:szCs w:val="28"/>
        </w:rPr>
        <w:t>Holguin</w:t>
      </w:r>
      <w:proofErr w:type="spellEnd"/>
      <w:r w:rsidRPr="006B00E9">
        <w:rPr>
          <w:w w:val="90"/>
          <w:sz w:val="28"/>
          <w:szCs w:val="28"/>
        </w:rPr>
        <w:t xml:space="preserve"> </w:t>
      </w:r>
      <w:proofErr w:type="spellStart"/>
      <w:r w:rsidRPr="006B00E9">
        <w:rPr>
          <w:w w:val="90"/>
          <w:sz w:val="28"/>
          <w:szCs w:val="28"/>
        </w:rPr>
        <w:t>Garces</w:t>
      </w:r>
      <w:proofErr w:type="spellEnd"/>
    </w:p>
    <w:p w:rsidR="00AA1DFE" w:rsidRPr="006B00E9" w:rsidRDefault="00AA1DFE" w:rsidP="00AA1DFE">
      <w:pPr>
        <w:spacing w:before="1" w:line="357" w:lineRule="auto"/>
        <w:ind w:left="2746" w:right="3268" w:hanging="944"/>
        <w:jc w:val="both"/>
        <w:rPr>
          <w:w w:val="90"/>
          <w:sz w:val="28"/>
          <w:szCs w:val="28"/>
        </w:rPr>
      </w:pPr>
      <w:proofErr w:type="spellStart"/>
      <w:r w:rsidRPr="006B00E9">
        <w:rPr>
          <w:w w:val="90"/>
          <w:sz w:val="28"/>
          <w:szCs w:val="28"/>
        </w:rPr>
        <w:t>Dahyana</w:t>
      </w:r>
      <w:proofErr w:type="spellEnd"/>
      <w:r w:rsidRPr="006B00E9">
        <w:rPr>
          <w:w w:val="90"/>
          <w:sz w:val="28"/>
          <w:szCs w:val="28"/>
        </w:rPr>
        <w:t xml:space="preserve"> Cano Escobar</w:t>
      </w:r>
    </w:p>
    <w:p w:rsidR="00AA1DFE" w:rsidRPr="006B00E9" w:rsidRDefault="00AA1DFE" w:rsidP="00AA1DFE">
      <w:pPr>
        <w:spacing w:before="1" w:line="357" w:lineRule="auto"/>
        <w:ind w:left="2746" w:right="3268" w:hanging="944"/>
        <w:jc w:val="both"/>
        <w:rPr>
          <w:w w:val="90"/>
          <w:sz w:val="28"/>
          <w:szCs w:val="28"/>
        </w:rPr>
      </w:pPr>
      <w:r w:rsidRPr="006B00E9">
        <w:rPr>
          <w:w w:val="90"/>
          <w:sz w:val="28"/>
          <w:szCs w:val="28"/>
        </w:rPr>
        <w:t xml:space="preserve">Natalia Osorio </w:t>
      </w:r>
      <w:proofErr w:type="spellStart"/>
      <w:r w:rsidRPr="006B00E9">
        <w:rPr>
          <w:w w:val="90"/>
          <w:sz w:val="28"/>
          <w:szCs w:val="28"/>
        </w:rPr>
        <w:t>Atehortua</w:t>
      </w:r>
      <w:proofErr w:type="spellEnd"/>
    </w:p>
    <w:p w:rsidR="00AA1DFE" w:rsidRPr="006B00E9" w:rsidRDefault="00AA1DFE" w:rsidP="00AA1DFE">
      <w:pPr>
        <w:spacing w:before="1" w:line="357" w:lineRule="auto"/>
        <w:ind w:left="2746" w:right="3268" w:hanging="944"/>
        <w:jc w:val="both"/>
        <w:rPr>
          <w:w w:val="90"/>
          <w:sz w:val="28"/>
          <w:szCs w:val="28"/>
        </w:rPr>
      </w:pPr>
      <w:r w:rsidRPr="006B00E9">
        <w:rPr>
          <w:w w:val="90"/>
          <w:sz w:val="28"/>
          <w:szCs w:val="28"/>
        </w:rPr>
        <w:t xml:space="preserve">Miguel </w:t>
      </w:r>
      <w:proofErr w:type="spellStart"/>
      <w:r w:rsidRPr="006B00E9">
        <w:rPr>
          <w:w w:val="90"/>
          <w:sz w:val="28"/>
          <w:szCs w:val="28"/>
        </w:rPr>
        <w:t>Angel</w:t>
      </w:r>
      <w:proofErr w:type="spellEnd"/>
      <w:r w:rsidRPr="006B00E9">
        <w:rPr>
          <w:w w:val="90"/>
          <w:sz w:val="28"/>
          <w:szCs w:val="28"/>
        </w:rPr>
        <w:t xml:space="preserve"> Quintero </w:t>
      </w:r>
      <w:proofErr w:type="spellStart"/>
      <w:r w:rsidRPr="006B00E9">
        <w:rPr>
          <w:w w:val="90"/>
          <w:sz w:val="28"/>
          <w:szCs w:val="28"/>
        </w:rPr>
        <w:t>Quintero</w:t>
      </w:r>
      <w:proofErr w:type="spellEnd"/>
    </w:p>
    <w:p w:rsidR="00AA1DFE" w:rsidRDefault="00AA1DFE" w:rsidP="00AA1DFE">
      <w:pPr>
        <w:spacing w:before="1" w:line="357" w:lineRule="auto"/>
        <w:ind w:left="2746" w:right="3268" w:hanging="944"/>
        <w:jc w:val="both"/>
        <w:rPr>
          <w:w w:val="90"/>
          <w:sz w:val="40"/>
        </w:rPr>
      </w:pPr>
      <w:r w:rsidRPr="006B00E9">
        <w:rPr>
          <w:w w:val="90"/>
          <w:sz w:val="28"/>
          <w:szCs w:val="28"/>
        </w:rPr>
        <w:t>Juan Camilo Valderrama</w:t>
      </w:r>
    </w:p>
    <w:p w:rsidR="00AA1DFE" w:rsidRPr="00AA1DFE" w:rsidRDefault="00AA1DFE" w:rsidP="00C96BA2">
      <w:pPr>
        <w:pStyle w:val="Ttulo3"/>
      </w:pPr>
      <w:bookmarkStart w:id="44" w:name="_Toc31278489"/>
      <w:r w:rsidRPr="00AA1DFE">
        <w:t>Diseño:</w:t>
      </w:r>
      <w:bookmarkEnd w:id="44"/>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Valeria </w:t>
      </w:r>
      <w:proofErr w:type="spellStart"/>
      <w:r w:rsidRPr="006B00E9">
        <w:rPr>
          <w:w w:val="90"/>
          <w:sz w:val="28"/>
          <w:szCs w:val="28"/>
        </w:rPr>
        <w:t>Holguin</w:t>
      </w:r>
      <w:proofErr w:type="spellEnd"/>
      <w:r w:rsidRPr="006B00E9">
        <w:rPr>
          <w:w w:val="90"/>
          <w:sz w:val="28"/>
          <w:szCs w:val="28"/>
        </w:rPr>
        <w:t xml:space="preserve"> </w:t>
      </w:r>
      <w:proofErr w:type="spellStart"/>
      <w:r w:rsidRPr="006B00E9">
        <w:rPr>
          <w:w w:val="90"/>
          <w:sz w:val="28"/>
          <w:szCs w:val="28"/>
        </w:rPr>
        <w:t>Garces</w:t>
      </w:r>
      <w:proofErr w:type="spellEnd"/>
    </w:p>
    <w:p w:rsidR="00AA1DFE" w:rsidRPr="006B00E9" w:rsidRDefault="00AA1DFE" w:rsidP="00AA1DFE">
      <w:pPr>
        <w:spacing w:before="1" w:line="357" w:lineRule="auto"/>
        <w:ind w:left="2746" w:right="3268" w:hanging="944"/>
        <w:rPr>
          <w:w w:val="90"/>
          <w:sz w:val="28"/>
          <w:szCs w:val="28"/>
        </w:rPr>
      </w:pPr>
      <w:proofErr w:type="spellStart"/>
      <w:r w:rsidRPr="006B00E9">
        <w:rPr>
          <w:w w:val="90"/>
          <w:sz w:val="28"/>
          <w:szCs w:val="28"/>
        </w:rPr>
        <w:t>Dahyana</w:t>
      </w:r>
      <w:proofErr w:type="spellEnd"/>
      <w:r w:rsidRPr="006B00E9">
        <w:rPr>
          <w:w w:val="90"/>
          <w:sz w:val="28"/>
          <w:szCs w:val="28"/>
        </w:rPr>
        <w:t xml:space="preserve"> Cano Escobar </w:t>
      </w:r>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Natalia Osorio </w:t>
      </w:r>
      <w:proofErr w:type="spellStart"/>
      <w:r w:rsidRPr="006B00E9">
        <w:rPr>
          <w:w w:val="90"/>
          <w:sz w:val="28"/>
          <w:szCs w:val="28"/>
        </w:rPr>
        <w:t>Atehortua</w:t>
      </w:r>
      <w:proofErr w:type="spellEnd"/>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Miguel </w:t>
      </w:r>
      <w:proofErr w:type="spellStart"/>
      <w:r w:rsidRPr="006B00E9">
        <w:rPr>
          <w:w w:val="90"/>
          <w:sz w:val="28"/>
          <w:szCs w:val="28"/>
        </w:rPr>
        <w:t>Angel</w:t>
      </w:r>
      <w:proofErr w:type="spellEnd"/>
      <w:r w:rsidRPr="006B00E9">
        <w:rPr>
          <w:w w:val="90"/>
          <w:sz w:val="28"/>
          <w:szCs w:val="28"/>
        </w:rPr>
        <w:t xml:space="preserve"> Quintero </w:t>
      </w:r>
      <w:proofErr w:type="spellStart"/>
      <w:r w:rsidRPr="006B00E9">
        <w:rPr>
          <w:w w:val="90"/>
          <w:sz w:val="28"/>
          <w:szCs w:val="28"/>
        </w:rPr>
        <w:t>Quintero</w:t>
      </w:r>
      <w:proofErr w:type="spellEnd"/>
      <w:r w:rsidRPr="006B00E9">
        <w:rPr>
          <w:w w:val="90"/>
          <w:sz w:val="28"/>
          <w:szCs w:val="28"/>
        </w:rPr>
        <w:t xml:space="preserve"> </w:t>
      </w:r>
    </w:p>
    <w:p w:rsidR="00AA1DFE" w:rsidRDefault="00AA1DFE" w:rsidP="00AA1DFE">
      <w:pPr>
        <w:spacing w:before="1" w:line="357" w:lineRule="auto"/>
        <w:ind w:left="2746" w:right="3268" w:hanging="944"/>
        <w:rPr>
          <w:sz w:val="40"/>
        </w:rPr>
      </w:pPr>
      <w:r w:rsidRPr="006B00E9">
        <w:rPr>
          <w:w w:val="90"/>
          <w:sz w:val="28"/>
          <w:szCs w:val="28"/>
        </w:rPr>
        <w:t>Juan Camilo Valderrama</w:t>
      </w:r>
      <w:r>
        <w:rPr>
          <w:w w:val="90"/>
          <w:sz w:val="40"/>
        </w:rPr>
        <w:t xml:space="preserve">  </w:t>
      </w:r>
    </w:p>
    <w:p w:rsidR="00AA1DFE" w:rsidRDefault="00AA1DFE" w:rsidP="00AA1DFE">
      <w:pPr>
        <w:pStyle w:val="Textoindependiente"/>
        <w:spacing w:before="9"/>
        <w:rPr>
          <w:sz w:val="28"/>
        </w:rPr>
      </w:pPr>
    </w:p>
    <w:p w:rsidR="00AA1DFE" w:rsidRPr="00AA1DFE" w:rsidRDefault="00AA1DFE" w:rsidP="00C96BA2">
      <w:pPr>
        <w:pStyle w:val="Ttulo3"/>
      </w:pPr>
      <w:bookmarkStart w:id="45" w:name="_Toc31278490"/>
      <w:r w:rsidRPr="00AA1DFE">
        <w:t>Desarrollo:</w:t>
      </w:r>
      <w:bookmarkEnd w:id="45"/>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Valeria </w:t>
      </w:r>
      <w:proofErr w:type="spellStart"/>
      <w:r w:rsidRPr="006B00E9">
        <w:rPr>
          <w:w w:val="90"/>
          <w:sz w:val="28"/>
          <w:szCs w:val="28"/>
        </w:rPr>
        <w:t>Holguin</w:t>
      </w:r>
      <w:proofErr w:type="spellEnd"/>
      <w:r w:rsidRPr="006B00E9">
        <w:rPr>
          <w:w w:val="90"/>
          <w:sz w:val="28"/>
          <w:szCs w:val="28"/>
        </w:rPr>
        <w:t xml:space="preserve"> </w:t>
      </w:r>
      <w:proofErr w:type="spellStart"/>
      <w:r w:rsidRPr="006B00E9">
        <w:rPr>
          <w:w w:val="90"/>
          <w:sz w:val="28"/>
          <w:szCs w:val="28"/>
        </w:rPr>
        <w:t>Garces</w:t>
      </w:r>
      <w:proofErr w:type="spellEnd"/>
    </w:p>
    <w:p w:rsidR="00AA1DFE" w:rsidRPr="006B00E9" w:rsidRDefault="00AA1DFE" w:rsidP="00AA1DFE">
      <w:pPr>
        <w:spacing w:before="1" w:line="357" w:lineRule="auto"/>
        <w:ind w:left="2746" w:right="3268" w:hanging="944"/>
        <w:rPr>
          <w:w w:val="90"/>
          <w:sz w:val="28"/>
          <w:szCs w:val="28"/>
        </w:rPr>
      </w:pPr>
      <w:proofErr w:type="spellStart"/>
      <w:r w:rsidRPr="006B00E9">
        <w:rPr>
          <w:w w:val="90"/>
          <w:sz w:val="28"/>
          <w:szCs w:val="28"/>
        </w:rPr>
        <w:t>Dahyana</w:t>
      </w:r>
      <w:proofErr w:type="spellEnd"/>
      <w:r w:rsidRPr="006B00E9">
        <w:rPr>
          <w:w w:val="90"/>
          <w:sz w:val="28"/>
          <w:szCs w:val="28"/>
        </w:rPr>
        <w:t xml:space="preserve"> Cano Escobar </w:t>
      </w:r>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Natalia Osorio </w:t>
      </w:r>
      <w:proofErr w:type="spellStart"/>
      <w:r w:rsidRPr="006B00E9">
        <w:rPr>
          <w:w w:val="90"/>
          <w:sz w:val="28"/>
          <w:szCs w:val="28"/>
        </w:rPr>
        <w:t>Atehortua</w:t>
      </w:r>
      <w:proofErr w:type="spellEnd"/>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Miguel </w:t>
      </w:r>
      <w:proofErr w:type="spellStart"/>
      <w:r w:rsidRPr="006B00E9">
        <w:rPr>
          <w:w w:val="90"/>
          <w:sz w:val="28"/>
          <w:szCs w:val="28"/>
        </w:rPr>
        <w:t>Angel</w:t>
      </w:r>
      <w:proofErr w:type="spellEnd"/>
      <w:r w:rsidRPr="006B00E9">
        <w:rPr>
          <w:w w:val="90"/>
          <w:sz w:val="28"/>
          <w:szCs w:val="28"/>
        </w:rPr>
        <w:t xml:space="preserve"> Quintero </w:t>
      </w:r>
      <w:proofErr w:type="spellStart"/>
      <w:r w:rsidRPr="006B00E9">
        <w:rPr>
          <w:w w:val="90"/>
          <w:sz w:val="28"/>
          <w:szCs w:val="28"/>
        </w:rPr>
        <w:t>Quintero</w:t>
      </w:r>
      <w:proofErr w:type="spellEnd"/>
      <w:r w:rsidRPr="006B00E9">
        <w:rPr>
          <w:w w:val="90"/>
          <w:sz w:val="28"/>
          <w:szCs w:val="28"/>
        </w:rPr>
        <w:t xml:space="preserve"> </w:t>
      </w:r>
    </w:p>
    <w:p w:rsidR="00AA1DFE" w:rsidRDefault="00AA1DFE" w:rsidP="00AA1DFE">
      <w:pPr>
        <w:spacing w:before="1" w:line="357" w:lineRule="auto"/>
        <w:ind w:left="2746" w:right="3268" w:hanging="944"/>
        <w:rPr>
          <w:sz w:val="40"/>
        </w:rPr>
      </w:pPr>
      <w:r w:rsidRPr="006B00E9">
        <w:rPr>
          <w:w w:val="90"/>
          <w:sz w:val="28"/>
          <w:szCs w:val="28"/>
        </w:rPr>
        <w:t>Juan Camilo Valderrama</w:t>
      </w:r>
      <w:r>
        <w:rPr>
          <w:w w:val="90"/>
          <w:sz w:val="40"/>
        </w:rPr>
        <w:t xml:space="preserve">  </w:t>
      </w:r>
    </w:p>
    <w:p w:rsidR="00AA1DFE" w:rsidRPr="00AA1DFE" w:rsidRDefault="00AA1DFE" w:rsidP="00C96BA2">
      <w:pPr>
        <w:pStyle w:val="Ttulo3"/>
      </w:pPr>
      <w:bookmarkStart w:id="46" w:name="_Toc31278491"/>
      <w:r w:rsidRPr="00AA1DFE">
        <w:t>Asesoría:</w:t>
      </w:r>
      <w:bookmarkEnd w:id="46"/>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Valeria </w:t>
      </w:r>
      <w:proofErr w:type="spellStart"/>
      <w:r w:rsidRPr="006B00E9">
        <w:rPr>
          <w:w w:val="90"/>
          <w:sz w:val="28"/>
          <w:szCs w:val="28"/>
        </w:rPr>
        <w:t>Holguin</w:t>
      </w:r>
      <w:proofErr w:type="spellEnd"/>
      <w:r w:rsidRPr="006B00E9">
        <w:rPr>
          <w:w w:val="90"/>
          <w:sz w:val="28"/>
          <w:szCs w:val="28"/>
        </w:rPr>
        <w:t xml:space="preserve"> </w:t>
      </w:r>
      <w:proofErr w:type="spellStart"/>
      <w:r w:rsidRPr="006B00E9">
        <w:rPr>
          <w:w w:val="90"/>
          <w:sz w:val="28"/>
          <w:szCs w:val="28"/>
        </w:rPr>
        <w:t>Garces</w:t>
      </w:r>
      <w:proofErr w:type="spellEnd"/>
    </w:p>
    <w:p w:rsidR="00AA1DFE" w:rsidRPr="006B00E9" w:rsidRDefault="00AA1DFE" w:rsidP="00AA1DFE">
      <w:pPr>
        <w:spacing w:before="1" w:line="357" w:lineRule="auto"/>
        <w:ind w:left="2746" w:right="3268" w:hanging="944"/>
        <w:rPr>
          <w:w w:val="90"/>
          <w:sz w:val="28"/>
          <w:szCs w:val="28"/>
        </w:rPr>
      </w:pPr>
      <w:proofErr w:type="spellStart"/>
      <w:r w:rsidRPr="006B00E9">
        <w:rPr>
          <w:w w:val="90"/>
          <w:sz w:val="28"/>
          <w:szCs w:val="28"/>
        </w:rPr>
        <w:t>Dahyana</w:t>
      </w:r>
      <w:proofErr w:type="spellEnd"/>
      <w:r w:rsidRPr="006B00E9">
        <w:rPr>
          <w:w w:val="90"/>
          <w:sz w:val="28"/>
          <w:szCs w:val="28"/>
        </w:rPr>
        <w:t xml:space="preserve"> Cano Escobar </w:t>
      </w:r>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Natalia Osorio </w:t>
      </w:r>
      <w:proofErr w:type="spellStart"/>
      <w:r w:rsidRPr="006B00E9">
        <w:rPr>
          <w:w w:val="90"/>
          <w:sz w:val="28"/>
          <w:szCs w:val="28"/>
        </w:rPr>
        <w:t>Atehortua</w:t>
      </w:r>
      <w:proofErr w:type="spellEnd"/>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Miguel </w:t>
      </w:r>
      <w:proofErr w:type="spellStart"/>
      <w:r w:rsidRPr="006B00E9">
        <w:rPr>
          <w:w w:val="90"/>
          <w:sz w:val="28"/>
          <w:szCs w:val="28"/>
        </w:rPr>
        <w:t>Angel</w:t>
      </w:r>
      <w:proofErr w:type="spellEnd"/>
      <w:r w:rsidRPr="006B00E9">
        <w:rPr>
          <w:w w:val="90"/>
          <w:sz w:val="28"/>
          <w:szCs w:val="28"/>
        </w:rPr>
        <w:t xml:space="preserve"> Quintero </w:t>
      </w:r>
      <w:proofErr w:type="spellStart"/>
      <w:r w:rsidRPr="006B00E9">
        <w:rPr>
          <w:w w:val="90"/>
          <w:sz w:val="28"/>
          <w:szCs w:val="28"/>
        </w:rPr>
        <w:t>Quintero</w:t>
      </w:r>
      <w:proofErr w:type="spellEnd"/>
      <w:r w:rsidRPr="006B00E9">
        <w:rPr>
          <w:w w:val="90"/>
          <w:sz w:val="28"/>
          <w:szCs w:val="28"/>
        </w:rPr>
        <w:t xml:space="preserve"> </w:t>
      </w:r>
    </w:p>
    <w:p w:rsidR="00AA1DFE" w:rsidRDefault="00AA1DFE" w:rsidP="00AA1DFE">
      <w:pPr>
        <w:spacing w:before="1" w:line="357" w:lineRule="auto"/>
        <w:ind w:left="2746" w:right="3268" w:hanging="944"/>
        <w:rPr>
          <w:sz w:val="40"/>
        </w:rPr>
      </w:pPr>
      <w:r w:rsidRPr="006B00E9">
        <w:rPr>
          <w:w w:val="90"/>
          <w:sz w:val="28"/>
          <w:szCs w:val="28"/>
        </w:rPr>
        <w:lastRenderedPageBreak/>
        <w:t>Juan Camilo Valderrama</w:t>
      </w:r>
      <w:r>
        <w:rPr>
          <w:w w:val="90"/>
          <w:sz w:val="40"/>
        </w:rPr>
        <w:t xml:space="preserve">  </w:t>
      </w:r>
    </w:p>
    <w:p w:rsidR="00AA1DFE" w:rsidRPr="00AA1DFE" w:rsidRDefault="00AA1DFE" w:rsidP="00C96BA2">
      <w:pPr>
        <w:pStyle w:val="Ttulo3"/>
      </w:pPr>
      <w:bookmarkStart w:id="47" w:name="_Toc31278492"/>
      <w:r w:rsidRPr="00AA1DFE">
        <w:t>Manual de usuario:</w:t>
      </w:r>
      <w:bookmarkEnd w:id="47"/>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Valeria </w:t>
      </w:r>
      <w:proofErr w:type="spellStart"/>
      <w:r w:rsidRPr="006B00E9">
        <w:rPr>
          <w:w w:val="90"/>
          <w:sz w:val="28"/>
          <w:szCs w:val="28"/>
        </w:rPr>
        <w:t>Holguin</w:t>
      </w:r>
      <w:proofErr w:type="spellEnd"/>
      <w:r w:rsidRPr="006B00E9">
        <w:rPr>
          <w:w w:val="90"/>
          <w:sz w:val="28"/>
          <w:szCs w:val="28"/>
        </w:rPr>
        <w:t xml:space="preserve"> </w:t>
      </w:r>
      <w:proofErr w:type="spellStart"/>
      <w:r w:rsidRPr="006B00E9">
        <w:rPr>
          <w:w w:val="90"/>
          <w:sz w:val="28"/>
          <w:szCs w:val="28"/>
        </w:rPr>
        <w:t>Garces</w:t>
      </w:r>
      <w:proofErr w:type="spellEnd"/>
    </w:p>
    <w:p w:rsidR="00AA1DFE" w:rsidRPr="006B00E9" w:rsidRDefault="00AA1DFE" w:rsidP="00AA1DFE">
      <w:pPr>
        <w:spacing w:before="1" w:line="357" w:lineRule="auto"/>
        <w:ind w:left="2746" w:right="3268" w:hanging="944"/>
        <w:rPr>
          <w:w w:val="90"/>
          <w:sz w:val="28"/>
          <w:szCs w:val="28"/>
        </w:rPr>
      </w:pPr>
      <w:proofErr w:type="spellStart"/>
      <w:r w:rsidRPr="006B00E9">
        <w:rPr>
          <w:w w:val="90"/>
          <w:sz w:val="28"/>
          <w:szCs w:val="28"/>
        </w:rPr>
        <w:t>Dahyana</w:t>
      </w:r>
      <w:proofErr w:type="spellEnd"/>
      <w:r w:rsidRPr="006B00E9">
        <w:rPr>
          <w:w w:val="90"/>
          <w:sz w:val="28"/>
          <w:szCs w:val="28"/>
        </w:rPr>
        <w:t xml:space="preserve"> Cano Escobar </w:t>
      </w:r>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Natalia Osorio </w:t>
      </w:r>
      <w:proofErr w:type="spellStart"/>
      <w:r w:rsidRPr="006B00E9">
        <w:rPr>
          <w:w w:val="90"/>
          <w:sz w:val="28"/>
          <w:szCs w:val="28"/>
        </w:rPr>
        <w:t>Atehortua</w:t>
      </w:r>
      <w:proofErr w:type="spellEnd"/>
    </w:p>
    <w:p w:rsidR="00AA1DFE" w:rsidRPr="006B00E9" w:rsidRDefault="00AA1DFE" w:rsidP="00AA1DFE">
      <w:pPr>
        <w:spacing w:before="1" w:line="357" w:lineRule="auto"/>
        <w:ind w:left="2746" w:right="3268" w:hanging="944"/>
        <w:rPr>
          <w:w w:val="90"/>
          <w:sz w:val="28"/>
          <w:szCs w:val="28"/>
        </w:rPr>
      </w:pPr>
      <w:r w:rsidRPr="006B00E9">
        <w:rPr>
          <w:w w:val="90"/>
          <w:sz w:val="28"/>
          <w:szCs w:val="28"/>
        </w:rPr>
        <w:t xml:space="preserve">Miguel </w:t>
      </w:r>
      <w:proofErr w:type="spellStart"/>
      <w:r w:rsidRPr="006B00E9">
        <w:rPr>
          <w:w w:val="90"/>
          <w:sz w:val="28"/>
          <w:szCs w:val="28"/>
        </w:rPr>
        <w:t>Angel</w:t>
      </w:r>
      <w:proofErr w:type="spellEnd"/>
      <w:r w:rsidRPr="006B00E9">
        <w:rPr>
          <w:w w:val="90"/>
          <w:sz w:val="28"/>
          <w:szCs w:val="28"/>
        </w:rPr>
        <w:t xml:space="preserve"> Quintero </w:t>
      </w:r>
      <w:proofErr w:type="spellStart"/>
      <w:r w:rsidRPr="006B00E9">
        <w:rPr>
          <w:w w:val="90"/>
          <w:sz w:val="28"/>
          <w:szCs w:val="28"/>
        </w:rPr>
        <w:t>Quintero</w:t>
      </w:r>
      <w:proofErr w:type="spellEnd"/>
      <w:r w:rsidRPr="006B00E9">
        <w:rPr>
          <w:w w:val="90"/>
          <w:sz w:val="28"/>
          <w:szCs w:val="28"/>
        </w:rPr>
        <w:t xml:space="preserve"> </w:t>
      </w:r>
    </w:p>
    <w:p w:rsidR="00AA1DFE" w:rsidRDefault="00AA1DFE" w:rsidP="00AA1DFE">
      <w:pPr>
        <w:spacing w:before="1" w:line="357" w:lineRule="auto"/>
        <w:ind w:left="2746" w:right="3268" w:hanging="944"/>
        <w:rPr>
          <w:sz w:val="40"/>
        </w:rPr>
      </w:pPr>
      <w:r w:rsidRPr="006B00E9">
        <w:rPr>
          <w:w w:val="90"/>
          <w:sz w:val="28"/>
          <w:szCs w:val="28"/>
        </w:rPr>
        <w:t>Juan Camilo Valderrama</w:t>
      </w:r>
      <w:r>
        <w:rPr>
          <w:w w:val="90"/>
          <w:sz w:val="40"/>
        </w:rPr>
        <w:t xml:space="preserve">  </w:t>
      </w:r>
    </w:p>
    <w:p w:rsidR="00AA1DFE" w:rsidRDefault="00AA1DFE" w:rsidP="00AA1DFE">
      <w:pPr>
        <w:spacing w:before="1" w:line="357" w:lineRule="auto"/>
        <w:ind w:right="3268"/>
        <w:rPr>
          <w:w w:val="90"/>
          <w:sz w:val="24"/>
          <w:szCs w:val="24"/>
        </w:rPr>
      </w:pPr>
    </w:p>
    <w:p w:rsidR="00AA1DFE" w:rsidRPr="00AA1DFE" w:rsidRDefault="00AA1DFE" w:rsidP="00AA1DFE">
      <w:pPr>
        <w:spacing w:before="1" w:line="357" w:lineRule="auto"/>
        <w:ind w:right="3268"/>
        <w:rPr>
          <w:w w:val="90"/>
          <w:sz w:val="24"/>
          <w:szCs w:val="24"/>
        </w:rPr>
      </w:pPr>
      <w:r>
        <w:rPr>
          <w:w w:val="90"/>
          <w:sz w:val="24"/>
          <w:szCs w:val="24"/>
        </w:rPr>
        <w:t xml:space="preserve">                        </w:t>
      </w:r>
    </w:p>
    <w:p w:rsidR="00AA1DFE" w:rsidRDefault="00AA1DFE" w:rsidP="00AA1DFE">
      <w:pPr>
        <w:spacing w:before="1" w:line="357" w:lineRule="auto"/>
        <w:ind w:left="2746" w:right="3268" w:hanging="944"/>
        <w:rPr>
          <w:sz w:val="40"/>
        </w:rPr>
      </w:pPr>
    </w:p>
    <w:p w:rsidR="00AA1DFE" w:rsidRPr="006B35E9" w:rsidRDefault="00AA1DFE" w:rsidP="006B35E9">
      <w:pPr>
        <w:pStyle w:val="Ttulo1"/>
        <w:ind w:right="467"/>
        <w:jc w:val="both"/>
        <w:rPr>
          <w:b w:val="0"/>
          <w:sz w:val="24"/>
          <w:szCs w:val="24"/>
        </w:rPr>
      </w:pPr>
    </w:p>
    <w:p w:rsidR="006B35E9" w:rsidRPr="006B35E9" w:rsidRDefault="006B35E9" w:rsidP="006B35E9">
      <w:pPr>
        <w:pStyle w:val="Textoindependiente"/>
        <w:jc w:val="both"/>
      </w:pPr>
    </w:p>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FD67DD" w:rsidRDefault="00FD67DD"/>
    <w:p w:rsidR="003056D8" w:rsidRDefault="003056D8"/>
    <w:p w:rsidR="003056D8" w:rsidRPr="00B92CE8" w:rsidRDefault="003056D8" w:rsidP="00B92CE8">
      <w:pPr>
        <w:pStyle w:val="Ttulo1"/>
      </w:pPr>
      <w:bookmarkStart w:id="48" w:name="_Toc31278493"/>
      <w:r w:rsidRPr="00B92CE8">
        <w:t>Licenciamiento y derechos de autor</w:t>
      </w:r>
      <w:bookmarkEnd w:id="48"/>
    </w:p>
    <w:p w:rsidR="003056D8" w:rsidRPr="00DF20C7" w:rsidRDefault="003056D8" w:rsidP="00B92CE8">
      <w:pPr>
        <w:pStyle w:val="Prrafodelista"/>
      </w:pPr>
    </w:p>
    <w:p w:rsidR="003056D8" w:rsidRPr="00DF20C7" w:rsidRDefault="003056D8" w:rsidP="00B92CE8">
      <w:pPr>
        <w:pStyle w:val="Prrafodelista"/>
      </w:pPr>
      <w:ins w:id="49" w:author="censa" w:date="2019-12-09T10:32:00Z">
        <w:r w:rsidRPr="00DF20C7">
          <w:t xml:space="preserve">El centro de Sistemas de Antioquia </w:t>
        </w:r>
      </w:ins>
      <w:r w:rsidRPr="00DF20C7">
        <w:t>CENSA, recibe una única licencia de uso. Se le prohíbe la reproducción o copia total o parcial de este, al igual los manuales de uso y operación.</w:t>
      </w:r>
    </w:p>
    <w:p w:rsidR="003056D8" w:rsidRPr="00DF20C7" w:rsidRDefault="003056D8" w:rsidP="00B92CE8">
      <w:pPr>
        <w:pStyle w:val="Prrafodelista"/>
      </w:pPr>
      <w:ins w:id="50" w:author="censa" w:date="2019-12-09T10:34:00Z">
        <w:r w:rsidRPr="00DF20C7">
          <w:t>El centro de Sistemas de Antioquia CENSA</w:t>
        </w:r>
        <w:r w:rsidRPr="00DF20C7" w:rsidDel="006C6C4E">
          <w:t xml:space="preserve"> </w:t>
        </w:r>
      </w:ins>
      <w:del w:id="51" w:author="censa" w:date="2019-12-09T10:34:00Z">
        <w:r w:rsidRPr="00DF20C7" w:rsidDel="006C6C4E">
          <w:delText>El Centro de Servicios y Gestión Empresarial,</w:delText>
        </w:r>
      </w:del>
      <w:r w:rsidRPr="00DF20C7">
        <w:t xml:space="preserve"> es propietario de los derechos patrimoniales sobre </w:t>
      </w:r>
      <w:del w:id="52" w:author="censa" w:date="2019-12-09T10:34:00Z">
        <w:r w:rsidRPr="00DF20C7" w:rsidDel="006C6C4E">
          <w:delText>SAVAS</w:delText>
        </w:r>
      </w:del>
      <w:ins w:id="53" w:author="censa" w:date="2019-12-09T10:34:00Z">
        <w:r w:rsidRPr="00DF20C7">
          <w:t>Bitácoras Censa</w:t>
        </w:r>
      </w:ins>
      <w:r w:rsidRPr="00DF20C7">
        <w:t>. Los aprendices</w:t>
      </w:r>
      <w:ins w:id="54" w:author="censa" w:date="2019-12-09T11:15:00Z">
        <w:r w:rsidRPr="00DF20C7">
          <w:t xml:space="preserve"> Natalia Marcela Osorio </w:t>
        </w:r>
        <w:proofErr w:type="spellStart"/>
        <w:r w:rsidRPr="00DF20C7">
          <w:t>Atehortúa</w:t>
        </w:r>
        <w:proofErr w:type="spellEnd"/>
        <w:r w:rsidRPr="00DF20C7">
          <w:t xml:space="preserve">, </w:t>
        </w:r>
        <w:proofErr w:type="spellStart"/>
        <w:r w:rsidRPr="00DF20C7">
          <w:t>Dahyana</w:t>
        </w:r>
        <w:proofErr w:type="spellEnd"/>
        <w:r w:rsidRPr="00DF20C7">
          <w:t xml:space="preserve"> Cano Escobar, Valeria Holguín Garcés, Juan Camilo Valderrama Castrillón y Miguel </w:t>
        </w:r>
      </w:ins>
      <w:ins w:id="55" w:author="censa" w:date="2019-12-09T11:16:00Z">
        <w:r w:rsidRPr="00DF20C7">
          <w:t xml:space="preserve">Ángel Quintero </w:t>
        </w:r>
        <w:proofErr w:type="spellStart"/>
        <w:r w:rsidRPr="00DF20C7">
          <w:t>Quintero</w:t>
        </w:r>
        <w:proofErr w:type="spellEnd"/>
        <w:r w:rsidRPr="00DF20C7">
          <w:t xml:space="preserve">, </w:t>
        </w:r>
      </w:ins>
      <w:del w:id="56" w:author="censa" w:date="2019-12-09T11:15:00Z">
        <w:r w:rsidRPr="00DF20C7" w:rsidDel="00E12039">
          <w:delText xml:space="preserve">: María Paula Herrera López, Keyla Valentina García Castaño y Johana Sánchez Bedoya </w:delText>
        </w:r>
      </w:del>
      <w:r w:rsidRPr="00DF20C7">
        <w:t xml:space="preserve">poseen los derechos intelectuales y morales. De acuerdo a la Ley, el sistema </w:t>
      </w:r>
      <w:del w:id="57" w:author="censa" w:date="2019-12-09T11:16:00Z">
        <w:r w:rsidRPr="00DF20C7" w:rsidDel="00E12039">
          <w:delText>SAVAS</w:delText>
        </w:r>
      </w:del>
      <w:ins w:id="58" w:author="censa" w:date="2019-12-09T11:16:00Z">
        <w:r w:rsidRPr="00DF20C7">
          <w:t>Bitácoras Censa</w:t>
        </w:r>
      </w:ins>
      <w:r w:rsidRPr="00DF20C7">
        <w:t>, únicamente puede ser utilizado para la Formación Profesional Integral que imparte la Institución.</w:t>
      </w:r>
    </w:p>
    <w:p w:rsidR="003056D8" w:rsidRDefault="003056D8" w:rsidP="003056D8">
      <w:pPr>
        <w:jc w:val="both"/>
        <w:rPr>
          <w:sz w:val="24"/>
          <w:szCs w:val="24"/>
        </w:rPr>
      </w:pPr>
    </w:p>
    <w:p w:rsidR="003056D8" w:rsidRDefault="003056D8" w:rsidP="003056D8">
      <w:pPr>
        <w:jc w:val="both"/>
        <w:rPr>
          <w:sz w:val="24"/>
          <w:szCs w:val="24"/>
        </w:rPr>
      </w:pPr>
    </w:p>
    <w:p w:rsidR="003056D8" w:rsidRDefault="003056D8"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3056D8" w:rsidRDefault="003056D8" w:rsidP="003056D8">
      <w:pPr>
        <w:jc w:val="both"/>
        <w:rPr>
          <w:sz w:val="24"/>
          <w:szCs w:val="24"/>
        </w:rPr>
      </w:pPr>
    </w:p>
    <w:p w:rsidR="003056D8" w:rsidRDefault="003056D8" w:rsidP="00D822FC">
      <w:pPr>
        <w:pStyle w:val="Ttulo1"/>
      </w:pPr>
    </w:p>
    <w:p w:rsidR="00B92CE8" w:rsidRDefault="003056D8" w:rsidP="00D822FC">
      <w:pPr>
        <w:pStyle w:val="Ttulo1"/>
        <w:rPr>
          <w:sz w:val="40"/>
          <w:szCs w:val="40"/>
        </w:rPr>
      </w:pPr>
      <w:bookmarkStart w:id="59" w:name="_Toc31278494"/>
      <w:r w:rsidRPr="003056D8">
        <w:rPr>
          <w:sz w:val="40"/>
          <w:szCs w:val="40"/>
        </w:rPr>
        <w:t>TABLA DE CONTENIDO</w:t>
      </w:r>
      <w:bookmarkEnd w:id="59"/>
    </w:p>
    <w:sdt>
      <w:sdtPr>
        <w:rPr>
          <w:rFonts w:ascii="Arial" w:eastAsia="Arial" w:hAnsi="Arial" w:cs="Arial"/>
          <w:color w:val="auto"/>
          <w:sz w:val="22"/>
          <w:szCs w:val="22"/>
          <w:lang w:val="es-ES" w:eastAsia="en-US"/>
        </w:rPr>
        <w:id w:val="95456493"/>
        <w:docPartObj>
          <w:docPartGallery w:val="Table of Contents"/>
          <w:docPartUnique/>
        </w:docPartObj>
      </w:sdtPr>
      <w:sdtEndPr>
        <w:rPr>
          <w:b/>
          <w:bCs/>
        </w:rPr>
      </w:sdtEndPr>
      <w:sdtContent>
        <w:p w:rsidR="00B92CE8" w:rsidRDefault="00B92CE8">
          <w:pPr>
            <w:pStyle w:val="TtulodeTDC"/>
          </w:pPr>
        </w:p>
        <w:p w:rsidR="00D02BB6" w:rsidRDefault="00B92CE8">
          <w:pPr>
            <w:pStyle w:val="TDC1"/>
            <w:tabs>
              <w:tab w:val="right" w:leader="dot" w:pos="8828"/>
            </w:tabs>
            <w:rPr>
              <w:rFonts w:asciiTheme="minorHAnsi" w:eastAsiaTheme="minorEastAsia" w:hAnsiTheme="minorHAnsi" w:cstheme="minorBidi"/>
              <w:noProof/>
              <w:lang w:val="es-CO" w:eastAsia="es-CO"/>
            </w:rPr>
          </w:pPr>
          <w:r>
            <w:fldChar w:fldCharType="begin"/>
          </w:r>
          <w:r>
            <w:instrText xml:space="preserve"> TOC \o "1-3" \h \z \u </w:instrText>
          </w:r>
          <w:r>
            <w:fldChar w:fldCharType="separate"/>
          </w:r>
          <w:hyperlink w:anchor="_Toc31278483" w:history="1">
            <w:r w:rsidR="00D02BB6" w:rsidRPr="002B0092">
              <w:rPr>
                <w:rStyle w:val="Hipervnculo"/>
                <w:noProof/>
              </w:rPr>
              <w:t>MANUAL DE  USUARIO</w:t>
            </w:r>
            <w:r w:rsidR="00D02BB6">
              <w:rPr>
                <w:noProof/>
                <w:webHidden/>
              </w:rPr>
              <w:tab/>
            </w:r>
            <w:r w:rsidR="00D02BB6">
              <w:rPr>
                <w:noProof/>
                <w:webHidden/>
              </w:rPr>
              <w:fldChar w:fldCharType="begin"/>
            </w:r>
            <w:r w:rsidR="00D02BB6">
              <w:rPr>
                <w:noProof/>
                <w:webHidden/>
              </w:rPr>
              <w:instrText xml:space="preserve"> PAGEREF _Toc31278483 \h </w:instrText>
            </w:r>
            <w:r w:rsidR="00D02BB6">
              <w:rPr>
                <w:noProof/>
                <w:webHidden/>
              </w:rPr>
            </w:r>
            <w:r w:rsidR="00D02BB6">
              <w:rPr>
                <w:noProof/>
                <w:webHidden/>
              </w:rPr>
              <w:fldChar w:fldCharType="separate"/>
            </w:r>
            <w:r w:rsidR="00D02BB6">
              <w:rPr>
                <w:noProof/>
                <w:webHidden/>
              </w:rPr>
              <w:t>1</w:t>
            </w:r>
            <w:r w:rsidR="00D02BB6">
              <w:rPr>
                <w:noProof/>
                <w:webHidden/>
              </w:rPr>
              <w:fldChar w:fldCharType="end"/>
            </w:r>
          </w:hyperlink>
        </w:p>
        <w:p w:rsidR="00D02BB6" w:rsidRDefault="007B7539">
          <w:pPr>
            <w:pStyle w:val="TDC2"/>
            <w:tabs>
              <w:tab w:val="right" w:leader="dot" w:pos="8828"/>
            </w:tabs>
            <w:rPr>
              <w:rFonts w:asciiTheme="minorHAnsi" w:eastAsiaTheme="minorEastAsia" w:hAnsiTheme="minorHAnsi" w:cstheme="minorBidi"/>
              <w:noProof/>
              <w:lang w:val="es-CO" w:eastAsia="es-CO"/>
            </w:rPr>
          </w:pPr>
          <w:hyperlink w:anchor="_Toc31278484" w:history="1">
            <w:r w:rsidR="00D02BB6" w:rsidRPr="002B0092">
              <w:rPr>
                <w:rStyle w:val="Hipervnculo"/>
                <w:noProof/>
              </w:rPr>
              <w:t>Versión 1 – 2019</w:t>
            </w:r>
            <w:r w:rsidR="00D02BB6">
              <w:rPr>
                <w:noProof/>
                <w:webHidden/>
              </w:rPr>
              <w:tab/>
            </w:r>
            <w:r w:rsidR="00D02BB6">
              <w:rPr>
                <w:noProof/>
                <w:webHidden/>
              </w:rPr>
              <w:fldChar w:fldCharType="begin"/>
            </w:r>
            <w:r w:rsidR="00D02BB6">
              <w:rPr>
                <w:noProof/>
                <w:webHidden/>
              </w:rPr>
              <w:instrText xml:space="preserve"> PAGEREF _Toc31278484 \h </w:instrText>
            </w:r>
            <w:r w:rsidR="00D02BB6">
              <w:rPr>
                <w:noProof/>
                <w:webHidden/>
              </w:rPr>
            </w:r>
            <w:r w:rsidR="00D02BB6">
              <w:rPr>
                <w:noProof/>
                <w:webHidden/>
              </w:rPr>
              <w:fldChar w:fldCharType="separate"/>
            </w:r>
            <w:r w:rsidR="00D02BB6">
              <w:rPr>
                <w:noProof/>
                <w:webHidden/>
              </w:rPr>
              <w:t>1</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485" w:history="1">
            <w:r w:rsidR="00D02BB6" w:rsidRPr="002B0092">
              <w:rPr>
                <w:rStyle w:val="Hipervnculo"/>
                <w:noProof/>
              </w:rPr>
              <w:t>LISTA DE COLABORADORES</w:t>
            </w:r>
            <w:r w:rsidR="00D02BB6">
              <w:rPr>
                <w:noProof/>
                <w:webHidden/>
              </w:rPr>
              <w:tab/>
            </w:r>
            <w:r w:rsidR="00D02BB6">
              <w:rPr>
                <w:noProof/>
                <w:webHidden/>
              </w:rPr>
              <w:fldChar w:fldCharType="begin"/>
            </w:r>
            <w:r w:rsidR="00D02BB6">
              <w:rPr>
                <w:noProof/>
                <w:webHidden/>
              </w:rPr>
              <w:instrText xml:space="preserve"> PAGEREF _Toc31278485 \h </w:instrText>
            </w:r>
            <w:r w:rsidR="00D02BB6">
              <w:rPr>
                <w:noProof/>
                <w:webHidden/>
              </w:rPr>
            </w:r>
            <w:r w:rsidR="00D02BB6">
              <w:rPr>
                <w:noProof/>
                <w:webHidden/>
              </w:rPr>
              <w:fldChar w:fldCharType="separate"/>
            </w:r>
            <w:r w:rsidR="00D02BB6">
              <w:rPr>
                <w:noProof/>
                <w:webHidden/>
              </w:rPr>
              <w:t>2</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486" w:history="1">
            <w:r w:rsidR="00D02BB6" w:rsidRPr="002B0092">
              <w:rPr>
                <w:rStyle w:val="Hipervnculo"/>
                <w:noProof/>
              </w:rPr>
              <w:t>AGRADECIMIENTOS</w:t>
            </w:r>
            <w:r w:rsidR="00D02BB6">
              <w:rPr>
                <w:noProof/>
                <w:webHidden/>
              </w:rPr>
              <w:tab/>
            </w:r>
            <w:r w:rsidR="00D02BB6">
              <w:rPr>
                <w:noProof/>
                <w:webHidden/>
              </w:rPr>
              <w:fldChar w:fldCharType="begin"/>
            </w:r>
            <w:r w:rsidR="00D02BB6">
              <w:rPr>
                <w:noProof/>
                <w:webHidden/>
              </w:rPr>
              <w:instrText xml:space="preserve"> PAGEREF _Toc31278486 \h </w:instrText>
            </w:r>
            <w:r w:rsidR="00D02BB6">
              <w:rPr>
                <w:noProof/>
                <w:webHidden/>
              </w:rPr>
            </w:r>
            <w:r w:rsidR="00D02BB6">
              <w:rPr>
                <w:noProof/>
                <w:webHidden/>
              </w:rPr>
              <w:fldChar w:fldCharType="separate"/>
            </w:r>
            <w:r w:rsidR="00D02BB6">
              <w:rPr>
                <w:noProof/>
                <w:webHidden/>
              </w:rPr>
              <w:t>3</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487" w:history="1">
            <w:r w:rsidR="00D02BB6" w:rsidRPr="002B0092">
              <w:rPr>
                <w:rStyle w:val="Hipervnculo"/>
                <w:noProof/>
              </w:rPr>
              <w:t>Identificación de requisitos</w:t>
            </w:r>
            <w:r w:rsidR="00D02BB6">
              <w:rPr>
                <w:noProof/>
                <w:webHidden/>
              </w:rPr>
              <w:tab/>
            </w:r>
            <w:r w:rsidR="00D02BB6">
              <w:rPr>
                <w:noProof/>
                <w:webHidden/>
              </w:rPr>
              <w:fldChar w:fldCharType="begin"/>
            </w:r>
            <w:r w:rsidR="00D02BB6">
              <w:rPr>
                <w:noProof/>
                <w:webHidden/>
              </w:rPr>
              <w:instrText xml:space="preserve"> PAGEREF _Toc31278487 \h </w:instrText>
            </w:r>
            <w:r w:rsidR="00D02BB6">
              <w:rPr>
                <w:noProof/>
                <w:webHidden/>
              </w:rPr>
            </w:r>
            <w:r w:rsidR="00D02BB6">
              <w:rPr>
                <w:noProof/>
                <w:webHidden/>
              </w:rPr>
              <w:fldChar w:fldCharType="separate"/>
            </w:r>
            <w:r w:rsidR="00D02BB6">
              <w:rPr>
                <w:noProof/>
                <w:webHidden/>
              </w:rPr>
              <w:t>3</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488" w:history="1">
            <w:r w:rsidR="00D02BB6" w:rsidRPr="002B0092">
              <w:rPr>
                <w:rStyle w:val="Hipervnculo"/>
                <w:noProof/>
                <w:w w:val="90"/>
              </w:rPr>
              <w:t>Análisis</w:t>
            </w:r>
            <w:r w:rsidR="00D02BB6">
              <w:rPr>
                <w:noProof/>
                <w:webHidden/>
              </w:rPr>
              <w:tab/>
            </w:r>
            <w:r w:rsidR="00D02BB6">
              <w:rPr>
                <w:noProof/>
                <w:webHidden/>
              </w:rPr>
              <w:fldChar w:fldCharType="begin"/>
            </w:r>
            <w:r w:rsidR="00D02BB6">
              <w:rPr>
                <w:noProof/>
                <w:webHidden/>
              </w:rPr>
              <w:instrText xml:space="preserve"> PAGEREF _Toc31278488 \h </w:instrText>
            </w:r>
            <w:r w:rsidR="00D02BB6">
              <w:rPr>
                <w:noProof/>
                <w:webHidden/>
              </w:rPr>
            </w:r>
            <w:r w:rsidR="00D02BB6">
              <w:rPr>
                <w:noProof/>
                <w:webHidden/>
              </w:rPr>
              <w:fldChar w:fldCharType="separate"/>
            </w:r>
            <w:r w:rsidR="00D02BB6">
              <w:rPr>
                <w:noProof/>
                <w:webHidden/>
              </w:rPr>
              <w:t>4</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489" w:history="1">
            <w:r w:rsidR="00D02BB6" w:rsidRPr="002B0092">
              <w:rPr>
                <w:rStyle w:val="Hipervnculo"/>
                <w:noProof/>
              </w:rPr>
              <w:t>Diseño:</w:t>
            </w:r>
            <w:r w:rsidR="00D02BB6">
              <w:rPr>
                <w:noProof/>
                <w:webHidden/>
              </w:rPr>
              <w:tab/>
            </w:r>
            <w:r w:rsidR="00D02BB6">
              <w:rPr>
                <w:noProof/>
                <w:webHidden/>
              </w:rPr>
              <w:fldChar w:fldCharType="begin"/>
            </w:r>
            <w:r w:rsidR="00D02BB6">
              <w:rPr>
                <w:noProof/>
                <w:webHidden/>
              </w:rPr>
              <w:instrText xml:space="preserve"> PAGEREF _Toc31278489 \h </w:instrText>
            </w:r>
            <w:r w:rsidR="00D02BB6">
              <w:rPr>
                <w:noProof/>
                <w:webHidden/>
              </w:rPr>
            </w:r>
            <w:r w:rsidR="00D02BB6">
              <w:rPr>
                <w:noProof/>
                <w:webHidden/>
              </w:rPr>
              <w:fldChar w:fldCharType="separate"/>
            </w:r>
            <w:r w:rsidR="00D02BB6">
              <w:rPr>
                <w:noProof/>
                <w:webHidden/>
              </w:rPr>
              <w:t>4</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490" w:history="1">
            <w:r w:rsidR="00D02BB6" w:rsidRPr="002B0092">
              <w:rPr>
                <w:rStyle w:val="Hipervnculo"/>
                <w:noProof/>
              </w:rPr>
              <w:t>Desarrollo:</w:t>
            </w:r>
            <w:r w:rsidR="00D02BB6">
              <w:rPr>
                <w:noProof/>
                <w:webHidden/>
              </w:rPr>
              <w:tab/>
            </w:r>
            <w:r w:rsidR="00D02BB6">
              <w:rPr>
                <w:noProof/>
                <w:webHidden/>
              </w:rPr>
              <w:fldChar w:fldCharType="begin"/>
            </w:r>
            <w:r w:rsidR="00D02BB6">
              <w:rPr>
                <w:noProof/>
                <w:webHidden/>
              </w:rPr>
              <w:instrText xml:space="preserve"> PAGEREF _Toc31278490 \h </w:instrText>
            </w:r>
            <w:r w:rsidR="00D02BB6">
              <w:rPr>
                <w:noProof/>
                <w:webHidden/>
              </w:rPr>
            </w:r>
            <w:r w:rsidR="00D02BB6">
              <w:rPr>
                <w:noProof/>
                <w:webHidden/>
              </w:rPr>
              <w:fldChar w:fldCharType="separate"/>
            </w:r>
            <w:r w:rsidR="00D02BB6">
              <w:rPr>
                <w:noProof/>
                <w:webHidden/>
              </w:rPr>
              <w:t>4</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491" w:history="1">
            <w:r w:rsidR="00D02BB6" w:rsidRPr="002B0092">
              <w:rPr>
                <w:rStyle w:val="Hipervnculo"/>
                <w:noProof/>
              </w:rPr>
              <w:t>Asesoría:</w:t>
            </w:r>
            <w:r w:rsidR="00D02BB6">
              <w:rPr>
                <w:noProof/>
                <w:webHidden/>
              </w:rPr>
              <w:tab/>
            </w:r>
            <w:r w:rsidR="00D02BB6">
              <w:rPr>
                <w:noProof/>
                <w:webHidden/>
              </w:rPr>
              <w:fldChar w:fldCharType="begin"/>
            </w:r>
            <w:r w:rsidR="00D02BB6">
              <w:rPr>
                <w:noProof/>
                <w:webHidden/>
              </w:rPr>
              <w:instrText xml:space="preserve"> PAGEREF _Toc31278491 \h </w:instrText>
            </w:r>
            <w:r w:rsidR="00D02BB6">
              <w:rPr>
                <w:noProof/>
                <w:webHidden/>
              </w:rPr>
            </w:r>
            <w:r w:rsidR="00D02BB6">
              <w:rPr>
                <w:noProof/>
                <w:webHidden/>
              </w:rPr>
              <w:fldChar w:fldCharType="separate"/>
            </w:r>
            <w:r w:rsidR="00D02BB6">
              <w:rPr>
                <w:noProof/>
                <w:webHidden/>
              </w:rPr>
              <w:t>4</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492" w:history="1">
            <w:r w:rsidR="00D02BB6" w:rsidRPr="002B0092">
              <w:rPr>
                <w:rStyle w:val="Hipervnculo"/>
                <w:noProof/>
              </w:rPr>
              <w:t>Manual de usuario:</w:t>
            </w:r>
            <w:r w:rsidR="00D02BB6">
              <w:rPr>
                <w:noProof/>
                <w:webHidden/>
              </w:rPr>
              <w:tab/>
            </w:r>
            <w:r w:rsidR="00D02BB6">
              <w:rPr>
                <w:noProof/>
                <w:webHidden/>
              </w:rPr>
              <w:fldChar w:fldCharType="begin"/>
            </w:r>
            <w:r w:rsidR="00D02BB6">
              <w:rPr>
                <w:noProof/>
                <w:webHidden/>
              </w:rPr>
              <w:instrText xml:space="preserve"> PAGEREF _Toc31278492 \h </w:instrText>
            </w:r>
            <w:r w:rsidR="00D02BB6">
              <w:rPr>
                <w:noProof/>
                <w:webHidden/>
              </w:rPr>
            </w:r>
            <w:r w:rsidR="00D02BB6">
              <w:rPr>
                <w:noProof/>
                <w:webHidden/>
              </w:rPr>
              <w:fldChar w:fldCharType="separate"/>
            </w:r>
            <w:r w:rsidR="00D02BB6">
              <w:rPr>
                <w:noProof/>
                <w:webHidden/>
              </w:rPr>
              <w:t>5</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493" w:history="1">
            <w:r w:rsidR="00D02BB6" w:rsidRPr="002B0092">
              <w:rPr>
                <w:rStyle w:val="Hipervnculo"/>
                <w:noProof/>
              </w:rPr>
              <w:t>Licenciamiento y derechos de autor</w:t>
            </w:r>
            <w:r w:rsidR="00D02BB6">
              <w:rPr>
                <w:noProof/>
                <w:webHidden/>
              </w:rPr>
              <w:tab/>
            </w:r>
            <w:r w:rsidR="00D02BB6">
              <w:rPr>
                <w:noProof/>
                <w:webHidden/>
              </w:rPr>
              <w:fldChar w:fldCharType="begin"/>
            </w:r>
            <w:r w:rsidR="00D02BB6">
              <w:rPr>
                <w:noProof/>
                <w:webHidden/>
              </w:rPr>
              <w:instrText xml:space="preserve"> PAGEREF _Toc31278493 \h </w:instrText>
            </w:r>
            <w:r w:rsidR="00D02BB6">
              <w:rPr>
                <w:noProof/>
                <w:webHidden/>
              </w:rPr>
            </w:r>
            <w:r w:rsidR="00D02BB6">
              <w:rPr>
                <w:noProof/>
                <w:webHidden/>
              </w:rPr>
              <w:fldChar w:fldCharType="separate"/>
            </w:r>
            <w:r w:rsidR="00D02BB6">
              <w:rPr>
                <w:noProof/>
                <w:webHidden/>
              </w:rPr>
              <w:t>6</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494" w:history="1">
            <w:r w:rsidR="00D02BB6" w:rsidRPr="002B0092">
              <w:rPr>
                <w:rStyle w:val="Hipervnculo"/>
                <w:noProof/>
              </w:rPr>
              <w:t>TABLA DE CONTENIDO</w:t>
            </w:r>
            <w:r w:rsidR="00D02BB6">
              <w:rPr>
                <w:noProof/>
                <w:webHidden/>
              </w:rPr>
              <w:tab/>
            </w:r>
            <w:r w:rsidR="00D02BB6">
              <w:rPr>
                <w:noProof/>
                <w:webHidden/>
              </w:rPr>
              <w:fldChar w:fldCharType="begin"/>
            </w:r>
            <w:r w:rsidR="00D02BB6">
              <w:rPr>
                <w:noProof/>
                <w:webHidden/>
              </w:rPr>
              <w:instrText xml:space="preserve"> PAGEREF _Toc31278494 \h </w:instrText>
            </w:r>
            <w:r w:rsidR="00D02BB6">
              <w:rPr>
                <w:noProof/>
                <w:webHidden/>
              </w:rPr>
            </w:r>
            <w:r w:rsidR="00D02BB6">
              <w:rPr>
                <w:noProof/>
                <w:webHidden/>
              </w:rPr>
              <w:fldChar w:fldCharType="separate"/>
            </w:r>
            <w:r w:rsidR="00D02BB6">
              <w:rPr>
                <w:noProof/>
                <w:webHidden/>
              </w:rPr>
              <w:t>7</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495" w:history="1">
            <w:r w:rsidR="00D02BB6" w:rsidRPr="002B0092">
              <w:rPr>
                <w:rStyle w:val="Hipervnculo"/>
                <w:noProof/>
              </w:rPr>
              <w:t>LISTA DE FIGURAS</w:t>
            </w:r>
            <w:r w:rsidR="00D02BB6">
              <w:rPr>
                <w:noProof/>
                <w:webHidden/>
              </w:rPr>
              <w:tab/>
            </w:r>
            <w:r w:rsidR="00D02BB6">
              <w:rPr>
                <w:noProof/>
                <w:webHidden/>
              </w:rPr>
              <w:fldChar w:fldCharType="begin"/>
            </w:r>
            <w:r w:rsidR="00D02BB6">
              <w:rPr>
                <w:noProof/>
                <w:webHidden/>
              </w:rPr>
              <w:instrText xml:space="preserve"> PAGEREF _Toc31278495 \h </w:instrText>
            </w:r>
            <w:r w:rsidR="00D02BB6">
              <w:rPr>
                <w:noProof/>
                <w:webHidden/>
              </w:rPr>
            </w:r>
            <w:r w:rsidR="00D02BB6">
              <w:rPr>
                <w:noProof/>
                <w:webHidden/>
              </w:rPr>
              <w:fldChar w:fldCharType="separate"/>
            </w:r>
            <w:r w:rsidR="00D02BB6">
              <w:rPr>
                <w:noProof/>
                <w:webHidden/>
              </w:rPr>
              <w:t>8</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496" w:history="1">
            <w:r w:rsidR="00D02BB6" w:rsidRPr="002B0092">
              <w:rPr>
                <w:rStyle w:val="Hipervnculo"/>
                <w:noProof/>
              </w:rPr>
              <w:t>INTRODUCCION</w:t>
            </w:r>
            <w:r w:rsidR="00D02BB6">
              <w:rPr>
                <w:noProof/>
                <w:webHidden/>
              </w:rPr>
              <w:tab/>
            </w:r>
            <w:r w:rsidR="00D02BB6">
              <w:rPr>
                <w:noProof/>
                <w:webHidden/>
              </w:rPr>
              <w:fldChar w:fldCharType="begin"/>
            </w:r>
            <w:r w:rsidR="00D02BB6">
              <w:rPr>
                <w:noProof/>
                <w:webHidden/>
              </w:rPr>
              <w:instrText xml:space="preserve"> PAGEREF _Toc31278496 \h </w:instrText>
            </w:r>
            <w:r w:rsidR="00D02BB6">
              <w:rPr>
                <w:noProof/>
                <w:webHidden/>
              </w:rPr>
            </w:r>
            <w:r w:rsidR="00D02BB6">
              <w:rPr>
                <w:noProof/>
                <w:webHidden/>
              </w:rPr>
              <w:fldChar w:fldCharType="separate"/>
            </w:r>
            <w:r w:rsidR="00D02BB6">
              <w:rPr>
                <w:noProof/>
                <w:webHidden/>
              </w:rPr>
              <w:t>10</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497" w:history="1">
            <w:r w:rsidR="00D02BB6" w:rsidRPr="002B0092">
              <w:rPr>
                <w:rStyle w:val="Hipervnculo"/>
                <w:noProof/>
              </w:rPr>
              <w:t>OBJETIVOS</w:t>
            </w:r>
            <w:r w:rsidR="00D02BB6">
              <w:rPr>
                <w:noProof/>
                <w:webHidden/>
              </w:rPr>
              <w:tab/>
            </w:r>
            <w:r w:rsidR="00D02BB6">
              <w:rPr>
                <w:noProof/>
                <w:webHidden/>
              </w:rPr>
              <w:fldChar w:fldCharType="begin"/>
            </w:r>
            <w:r w:rsidR="00D02BB6">
              <w:rPr>
                <w:noProof/>
                <w:webHidden/>
              </w:rPr>
              <w:instrText xml:space="preserve"> PAGEREF _Toc31278497 \h </w:instrText>
            </w:r>
            <w:r w:rsidR="00D02BB6">
              <w:rPr>
                <w:noProof/>
                <w:webHidden/>
              </w:rPr>
            </w:r>
            <w:r w:rsidR="00D02BB6">
              <w:rPr>
                <w:noProof/>
                <w:webHidden/>
              </w:rPr>
              <w:fldChar w:fldCharType="separate"/>
            </w:r>
            <w:r w:rsidR="00D02BB6">
              <w:rPr>
                <w:noProof/>
                <w:webHidden/>
              </w:rPr>
              <w:t>11</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498" w:history="1">
            <w:r w:rsidR="00D02BB6" w:rsidRPr="002B0092">
              <w:rPr>
                <w:rStyle w:val="Hipervnculo"/>
                <w:noProof/>
              </w:rPr>
              <w:t>OBJETIVOS DEL PROYECTO</w:t>
            </w:r>
            <w:r w:rsidR="00D02BB6">
              <w:rPr>
                <w:noProof/>
                <w:webHidden/>
              </w:rPr>
              <w:tab/>
            </w:r>
            <w:r w:rsidR="00D02BB6">
              <w:rPr>
                <w:noProof/>
                <w:webHidden/>
              </w:rPr>
              <w:fldChar w:fldCharType="begin"/>
            </w:r>
            <w:r w:rsidR="00D02BB6">
              <w:rPr>
                <w:noProof/>
                <w:webHidden/>
              </w:rPr>
              <w:instrText xml:space="preserve"> PAGEREF _Toc31278498 \h </w:instrText>
            </w:r>
            <w:r w:rsidR="00D02BB6">
              <w:rPr>
                <w:noProof/>
                <w:webHidden/>
              </w:rPr>
            </w:r>
            <w:r w:rsidR="00D02BB6">
              <w:rPr>
                <w:noProof/>
                <w:webHidden/>
              </w:rPr>
              <w:fldChar w:fldCharType="separate"/>
            </w:r>
            <w:r w:rsidR="00D02BB6">
              <w:rPr>
                <w:noProof/>
                <w:webHidden/>
              </w:rPr>
              <w:t>11</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499" w:history="1">
            <w:r w:rsidR="00D02BB6" w:rsidRPr="002B0092">
              <w:rPr>
                <w:rStyle w:val="Hipervnculo"/>
                <w:noProof/>
              </w:rPr>
              <w:t>GENERAL</w:t>
            </w:r>
            <w:r w:rsidR="00D02BB6">
              <w:rPr>
                <w:noProof/>
                <w:webHidden/>
              </w:rPr>
              <w:tab/>
            </w:r>
            <w:r w:rsidR="00D02BB6">
              <w:rPr>
                <w:noProof/>
                <w:webHidden/>
              </w:rPr>
              <w:fldChar w:fldCharType="begin"/>
            </w:r>
            <w:r w:rsidR="00D02BB6">
              <w:rPr>
                <w:noProof/>
                <w:webHidden/>
              </w:rPr>
              <w:instrText xml:space="preserve"> PAGEREF _Toc31278499 \h </w:instrText>
            </w:r>
            <w:r w:rsidR="00D02BB6">
              <w:rPr>
                <w:noProof/>
                <w:webHidden/>
              </w:rPr>
            </w:r>
            <w:r w:rsidR="00D02BB6">
              <w:rPr>
                <w:noProof/>
                <w:webHidden/>
              </w:rPr>
              <w:fldChar w:fldCharType="separate"/>
            </w:r>
            <w:r w:rsidR="00D02BB6">
              <w:rPr>
                <w:noProof/>
                <w:webHidden/>
              </w:rPr>
              <w:t>11</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500" w:history="1">
            <w:r w:rsidR="00D02BB6" w:rsidRPr="002B0092">
              <w:rPr>
                <w:rStyle w:val="Hipervnculo"/>
                <w:noProof/>
                <w:lang w:val="es-MX"/>
              </w:rPr>
              <w:t>ENTIDAD DEL CLIENTE</w:t>
            </w:r>
            <w:r w:rsidR="00D02BB6">
              <w:rPr>
                <w:noProof/>
                <w:webHidden/>
              </w:rPr>
              <w:tab/>
            </w:r>
            <w:r w:rsidR="00D02BB6">
              <w:rPr>
                <w:noProof/>
                <w:webHidden/>
              </w:rPr>
              <w:fldChar w:fldCharType="begin"/>
            </w:r>
            <w:r w:rsidR="00D02BB6">
              <w:rPr>
                <w:noProof/>
                <w:webHidden/>
              </w:rPr>
              <w:instrText xml:space="preserve"> PAGEREF _Toc31278500 \h </w:instrText>
            </w:r>
            <w:r w:rsidR="00D02BB6">
              <w:rPr>
                <w:noProof/>
                <w:webHidden/>
              </w:rPr>
            </w:r>
            <w:r w:rsidR="00D02BB6">
              <w:rPr>
                <w:noProof/>
                <w:webHidden/>
              </w:rPr>
              <w:fldChar w:fldCharType="separate"/>
            </w:r>
            <w:r w:rsidR="00D02BB6">
              <w:rPr>
                <w:noProof/>
                <w:webHidden/>
              </w:rPr>
              <w:t>11</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501" w:history="1">
            <w:r w:rsidR="00D02BB6" w:rsidRPr="002B0092">
              <w:rPr>
                <w:rStyle w:val="Hipervnculo"/>
                <w:noProof/>
                <w:lang w:val="es-MX"/>
              </w:rPr>
              <w:t>DESCRIPCIÓN DEL APLICATIVO</w:t>
            </w:r>
            <w:r w:rsidR="00D02BB6">
              <w:rPr>
                <w:noProof/>
                <w:webHidden/>
              </w:rPr>
              <w:tab/>
            </w:r>
            <w:r w:rsidR="00D02BB6">
              <w:rPr>
                <w:noProof/>
                <w:webHidden/>
              </w:rPr>
              <w:fldChar w:fldCharType="begin"/>
            </w:r>
            <w:r w:rsidR="00D02BB6">
              <w:rPr>
                <w:noProof/>
                <w:webHidden/>
              </w:rPr>
              <w:instrText xml:space="preserve"> PAGEREF _Toc31278501 \h </w:instrText>
            </w:r>
            <w:r w:rsidR="00D02BB6">
              <w:rPr>
                <w:noProof/>
                <w:webHidden/>
              </w:rPr>
            </w:r>
            <w:r w:rsidR="00D02BB6">
              <w:rPr>
                <w:noProof/>
                <w:webHidden/>
              </w:rPr>
              <w:fldChar w:fldCharType="separate"/>
            </w:r>
            <w:r w:rsidR="00D02BB6">
              <w:rPr>
                <w:noProof/>
                <w:webHidden/>
              </w:rPr>
              <w:t>11</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502" w:history="1">
            <w:r w:rsidR="00D02BB6" w:rsidRPr="002B0092">
              <w:rPr>
                <w:rStyle w:val="Hipervnculo"/>
                <w:noProof/>
                <w:lang w:val="es-MX"/>
              </w:rPr>
              <w:t>FINALIDAD DEL MANUAL</w:t>
            </w:r>
            <w:r w:rsidR="00D02BB6">
              <w:rPr>
                <w:noProof/>
                <w:webHidden/>
              </w:rPr>
              <w:tab/>
            </w:r>
            <w:r w:rsidR="00D02BB6">
              <w:rPr>
                <w:noProof/>
                <w:webHidden/>
              </w:rPr>
              <w:fldChar w:fldCharType="begin"/>
            </w:r>
            <w:r w:rsidR="00D02BB6">
              <w:rPr>
                <w:noProof/>
                <w:webHidden/>
              </w:rPr>
              <w:instrText xml:space="preserve"> PAGEREF _Toc31278502 \h </w:instrText>
            </w:r>
            <w:r w:rsidR="00D02BB6">
              <w:rPr>
                <w:noProof/>
                <w:webHidden/>
              </w:rPr>
            </w:r>
            <w:r w:rsidR="00D02BB6">
              <w:rPr>
                <w:noProof/>
                <w:webHidden/>
              </w:rPr>
              <w:fldChar w:fldCharType="separate"/>
            </w:r>
            <w:r w:rsidR="00D02BB6">
              <w:rPr>
                <w:noProof/>
                <w:webHidden/>
              </w:rPr>
              <w:t>11</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03" w:history="1">
            <w:r w:rsidR="00D02BB6" w:rsidRPr="002B0092">
              <w:rPr>
                <w:rStyle w:val="Hipervnculo"/>
                <w:noProof/>
              </w:rPr>
              <w:t>REQUISITOS FUNCIONALES</w:t>
            </w:r>
            <w:r w:rsidR="00D02BB6">
              <w:rPr>
                <w:noProof/>
                <w:webHidden/>
              </w:rPr>
              <w:tab/>
            </w:r>
            <w:r w:rsidR="00D02BB6">
              <w:rPr>
                <w:noProof/>
                <w:webHidden/>
              </w:rPr>
              <w:fldChar w:fldCharType="begin"/>
            </w:r>
            <w:r w:rsidR="00D02BB6">
              <w:rPr>
                <w:noProof/>
                <w:webHidden/>
              </w:rPr>
              <w:instrText xml:space="preserve"> PAGEREF _Toc31278503 \h </w:instrText>
            </w:r>
            <w:r w:rsidR="00D02BB6">
              <w:rPr>
                <w:noProof/>
                <w:webHidden/>
              </w:rPr>
            </w:r>
            <w:r w:rsidR="00D02BB6">
              <w:rPr>
                <w:noProof/>
                <w:webHidden/>
              </w:rPr>
              <w:fldChar w:fldCharType="separate"/>
            </w:r>
            <w:r w:rsidR="00D02BB6">
              <w:rPr>
                <w:noProof/>
                <w:webHidden/>
              </w:rPr>
              <w:t>11</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504" w:history="1">
            <w:r w:rsidR="00D02BB6" w:rsidRPr="002B0092">
              <w:rPr>
                <w:rStyle w:val="Hipervnculo"/>
                <w:noProof/>
              </w:rPr>
              <w:t>Requerimientos de hardware</w:t>
            </w:r>
            <w:r w:rsidR="00D02BB6">
              <w:rPr>
                <w:noProof/>
                <w:webHidden/>
              </w:rPr>
              <w:tab/>
            </w:r>
            <w:r w:rsidR="00D02BB6">
              <w:rPr>
                <w:noProof/>
                <w:webHidden/>
              </w:rPr>
              <w:fldChar w:fldCharType="begin"/>
            </w:r>
            <w:r w:rsidR="00D02BB6">
              <w:rPr>
                <w:noProof/>
                <w:webHidden/>
              </w:rPr>
              <w:instrText xml:space="preserve"> PAGEREF _Toc31278504 \h </w:instrText>
            </w:r>
            <w:r w:rsidR="00D02BB6">
              <w:rPr>
                <w:noProof/>
                <w:webHidden/>
              </w:rPr>
            </w:r>
            <w:r w:rsidR="00D02BB6">
              <w:rPr>
                <w:noProof/>
                <w:webHidden/>
              </w:rPr>
              <w:fldChar w:fldCharType="separate"/>
            </w:r>
            <w:r w:rsidR="00D02BB6">
              <w:rPr>
                <w:noProof/>
                <w:webHidden/>
              </w:rPr>
              <w:t>12</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505" w:history="1">
            <w:r w:rsidR="00D02BB6" w:rsidRPr="002B0092">
              <w:rPr>
                <w:rStyle w:val="Hipervnculo"/>
                <w:noProof/>
              </w:rPr>
              <w:t>Requerimientos de software</w:t>
            </w:r>
            <w:r w:rsidR="00D02BB6">
              <w:rPr>
                <w:noProof/>
                <w:webHidden/>
              </w:rPr>
              <w:tab/>
            </w:r>
            <w:r w:rsidR="00D02BB6">
              <w:rPr>
                <w:noProof/>
                <w:webHidden/>
              </w:rPr>
              <w:fldChar w:fldCharType="begin"/>
            </w:r>
            <w:r w:rsidR="00D02BB6">
              <w:rPr>
                <w:noProof/>
                <w:webHidden/>
              </w:rPr>
              <w:instrText xml:space="preserve"> PAGEREF _Toc31278505 \h </w:instrText>
            </w:r>
            <w:r w:rsidR="00D02BB6">
              <w:rPr>
                <w:noProof/>
                <w:webHidden/>
              </w:rPr>
            </w:r>
            <w:r w:rsidR="00D02BB6">
              <w:rPr>
                <w:noProof/>
                <w:webHidden/>
              </w:rPr>
              <w:fldChar w:fldCharType="separate"/>
            </w:r>
            <w:r w:rsidR="00D02BB6">
              <w:rPr>
                <w:noProof/>
                <w:webHidden/>
              </w:rPr>
              <w:t>12</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06" w:history="1">
            <w:r w:rsidR="00D02BB6" w:rsidRPr="002B0092">
              <w:rPr>
                <w:rStyle w:val="Hipervnculo"/>
                <w:noProof/>
              </w:rPr>
              <w:t>INGRESO AL SISTEMA</w:t>
            </w:r>
            <w:r w:rsidR="00D02BB6">
              <w:rPr>
                <w:noProof/>
                <w:webHidden/>
              </w:rPr>
              <w:tab/>
            </w:r>
            <w:r w:rsidR="00D02BB6">
              <w:rPr>
                <w:noProof/>
                <w:webHidden/>
              </w:rPr>
              <w:fldChar w:fldCharType="begin"/>
            </w:r>
            <w:r w:rsidR="00D02BB6">
              <w:rPr>
                <w:noProof/>
                <w:webHidden/>
              </w:rPr>
              <w:instrText xml:space="preserve"> PAGEREF _Toc31278506 \h </w:instrText>
            </w:r>
            <w:r w:rsidR="00D02BB6">
              <w:rPr>
                <w:noProof/>
                <w:webHidden/>
              </w:rPr>
            </w:r>
            <w:r w:rsidR="00D02BB6">
              <w:rPr>
                <w:noProof/>
                <w:webHidden/>
              </w:rPr>
              <w:fldChar w:fldCharType="separate"/>
            </w:r>
            <w:r w:rsidR="00D02BB6">
              <w:rPr>
                <w:noProof/>
                <w:webHidden/>
              </w:rPr>
              <w:t>12</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07" w:history="1">
            <w:r w:rsidR="00D02BB6" w:rsidRPr="002B0092">
              <w:rPr>
                <w:rStyle w:val="Hipervnculo"/>
                <w:noProof/>
              </w:rPr>
              <w:t>ESTUDIANTES</w:t>
            </w:r>
            <w:r w:rsidR="00D02BB6">
              <w:rPr>
                <w:noProof/>
                <w:webHidden/>
              </w:rPr>
              <w:tab/>
            </w:r>
            <w:r w:rsidR="00D02BB6">
              <w:rPr>
                <w:noProof/>
                <w:webHidden/>
              </w:rPr>
              <w:fldChar w:fldCharType="begin"/>
            </w:r>
            <w:r w:rsidR="00D02BB6">
              <w:rPr>
                <w:noProof/>
                <w:webHidden/>
              </w:rPr>
              <w:instrText xml:space="preserve"> PAGEREF _Toc31278507 \h </w:instrText>
            </w:r>
            <w:r w:rsidR="00D02BB6">
              <w:rPr>
                <w:noProof/>
                <w:webHidden/>
              </w:rPr>
            </w:r>
            <w:r w:rsidR="00D02BB6">
              <w:rPr>
                <w:noProof/>
                <w:webHidden/>
              </w:rPr>
              <w:fldChar w:fldCharType="separate"/>
            </w:r>
            <w:r w:rsidR="00D02BB6">
              <w:rPr>
                <w:noProof/>
                <w:webHidden/>
              </w:rPr>
              <w:t>14</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08" w:history="1">
            <w:r w:rsidR="00D02BB6" w:rsidRPr="002B0092">
              <w:rPr>
                <w:rStyle w:val="Hipervnculo"/>
                <w:noProof/>
              </w:rPr>
              <w:t>REGISTRO EMPLEADOS</w:t>
            </w:r>
            <w:r w:rsidR="00D02BB6">
              <w:rPr>
                <w:noProof/>
                <w:webHidden/>
              </w:rPr>
              <w:tab/>
            </w:r>
            <w:r w:rsidR="00D02BB6">
              <w:rPr>
                <w:noProof/>
                <w:webHidden/>
              </w:rPr>
              <w:fldChar w:fldCharType="begin"/>
            </w:r>
            <w:r w:rsidR="00D02BB6">
              <w:rPr>
                <w:noProof/>
                <w:webHidden/>
              </w:rPr>
              <w:instrText xml:space="preserve"> PAGEREF _Toc31278508 \h </w:instrText>
            </w:r>
            <w:r w:rsidR="00D02BB6">
              <w:rPr>
                <w:noProof/>
                <w:webHidden/>
              </w:rPr>
            </w:r>
            <w:r w:rsidR="00D02BB6">
              <w:rPr>
                <w:noProof/>
                <w:webHidden/>
              </w:rPr>
              <w:fldChar w:fldCharType="separate"/>
            </w:r>
            <w:r w:rsidR="00D02BB6">
              <w:rPr>
                <w:noProof/>
                <w:webHidden/>
              </w:rPr>
              <w:t>19</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09" w:history="1">
            <w:r w:rsidR="00D02BB6" w:rsidRPr="002B0092">
              <w:rPr>
                <w:rStyle w:val="Hipervnculo"/>
                <w:noProof/>
              </w:rPr>
              <w:t>VALIDACION DE DATOS</w:t>
            </w:r>
            <w:r w:rsidR="00D02BB6">
              <w:rPr>
                <w:noProof/>
                <w:webHidden/>
              </w:rPr>
              <w:tab/>
            </w:r>
            <w:r w:rsidR="00D02BB6">
              <w:rPr>
                <w:noProof/>
                <w:webHidden/>
              </w:rPr>
              <w:fldChar w:fldCharType="begin"/>
            </w:r>
            <w:r w:rsidR="00D02BB6">
              <w:rPr>
                <w:noProof/>
                <w:webHidden/>
              </w:rPr>
              <w:instrText xml:space="preserve"> PAGEREF _Toc31278509 \h </w:instrText>
            </w:r>
            <w:r w:rsidR="00D02BB6">
              <w:rPr>
                <w:noProof/>
                <w:webHidden/>
              </w:rPr>
            </w:r>
            <w:r w:rsidR="00D02BB6">
              <w:rPr>
                <w:noProof/>
                <w:webHidden/>
              </w:rPr>
              <w:fldChar w:fldCharType="separate"/>
            </w:r>
            <w:r w:rsidR="00D02BB6">
              <w:rPr>
                <w:noProof/>
                <w:webHidden/>
              </w:rPr>
              <w:t>22</w:t>
            </w:r>
            <w:r w:rsidR="00D02BB6">
              <w:rPr>
                <w:noProof/>
                <w:webHidden/>
              </w:rPr>
              <w:fldChar w:fldCharType="end"/>
            </w:r>
          </w:hyperlink>
        </w:p>
        <w:p w:rsidR="00D02BB6" w:rsidRDefault="007B7539">
          <w:pPr>
            <w:pStyle w:val="TDC2"/>
            <w:tabs>
              <w:tab w:val="right" w:leader="dot" w:pos="8828"/>
            </w:tabs>
            <w:rPr>
              <w:rFonts w:asciiTheme="minorHAnsi" w:eastAsiaTheme="minorEastAsia" w:hAnsiTheme="minorHAnsi" w:cstheme="minorBidi"/>
              <w:noProof/>
              <w:lang w:val="es-CO" w:eastAsia="es-CO"/>
            </w:rPr>
          </w:pPr>
          <w:hyperlink w:anchor="_Toc31278510" w:history="1">
            <w:r w:rsidR="00D02BB6" w:rsidRPr="002B0092">
              <w:rPr>
                <w:rStyle w:val="Hipervnculo"/>
                <w:noProof/>
              </w:rPr>
              <w:t>Validación de campos.</w:t>
            </w:r>
            <w:r w:rsidR="00D02BB6">
              <w:rPr>
                <w:noProof/>
                <w:webHidden/>
              </w:rPr>
              <w:tab/>
            </w:r>
            <w:r w:rsidR="00D02BB6">
              <w:rPr>
                <w:noProof/>
                <w:webHidden/>
              </w:rPr>
              <w:fldChar w:fldCharType="begin"/>
            </w:r>
            <w:r w:rsidR="00D02BB6">
              <w:rPr>
                <w:noProof/>
                <w:webHidden/>
              </w:rPr>
              <w:instrText xml:space="preserve"> PAGEREF _Toc31278510 \h </w:instrText>
            </w:r>
            <w:r w:rsidR="00D02BB6">
              <w:rPr>
                <w:noProof/>
                <w:webHidden/>
              </w:rPr>
            </w:r>
            <w:r w:rsidR="00D02BB6">
              <w:rPr>
                <w:noProof/>
                <w:webHidden/>
              </w:rPr>
              <w:fldChar w:fldCharType="separate"/>
            </w:r>
            <w:r w:rsidR="00D02BB6">
              <w:rPr>
                <w:noProof/>
                <w:webHidden/>
              </w:rPr>
              <w:t>23</w:t>
            </w:r>
            <w:r w:rsidR="00D02BB6">
              <w:rPr>
                <w:noProof/>
                <w:webHidden/>
              </w:rPr>
              <w:fldChar w:fldCharType="end"/>
            </w:r>
          </w:hyperlink>
        </w:p>
        <w:p w:rsidR="00D02BB6" w:rsidRDefault="007B7539">
          <w:pPr>
            <w:pStyle w:val="TDC2"/>
            <w:tabs>
              <w:tab w:val="right" w:leader="dot" w:pos="8828"/>
            </w:tabs>
            <w:rPr>
              <w:rFonts w:asciiTheme="minorHAnsi" w:eastAsiaTheme="minorEastAsia" w:hAnsiTheme="minorHAnsi" w:cstheme="minorBidi"/>
              <w:noProof/>
              <w:lang w:val="es-CO" w:eastAsia="es-CO"/>
            </w:rPr>
          </w:pPr>
          <w:hyperlink w:anchor="_Toc31278511" w:history="1">
            <w:r w:rsidR="00D02BB6" w:rsidRPr="002B0092">
              <w:rPr>
                <w:rStyle w:val="Hipervnculo"/>
                <w:noProof/>
              </w:rPr>
              <w:t>Validación de campos obligatorios</w:t>
            </w:r>
            <w:r w:rsidR="00D02BB6">
              <w:rPr>
                <w:noProof/>
                <w:webHidden/>
              </w:rPr>
              <w:tab/>
            </w:r>
            <w:r w:rsidR="00D02BB6">
              <w:rPr>
                <w:noProof/>
                <w:webHidden/>
              </w:rPr>
              <w:fldChar w:fldCharType="begin"/>
            </w:r>
            <w:r w:rsidR="00D02BB6">
              <w:rPr>
                <w:noProof/>
                <w:webHidden/>
              </w:rPr>
              <w:instrText xml:space="preserve"> PAGEREF _Toc31278511 \h </w:instrText>
            </w:r>
            <w:r w:rsidR="00D02BB6">
              <w:rPr>
                <w:noProof/>
                <w:webHidden/>
              </w:rPr>
            </w:r>
            <w:r w:rsidR="00D02BB6">
              <w:rPr>
                <w:noProof/>
                <w:webHidden/>
              </w:rPr>
              <w:fldChar w:fldCharType="separate"/>
            </w:r>
            <w:r w:rsidR="00D02BB6">
              <w:rPr>
                <w:noProof/>
                <w:webHidden/>
              </w:rPr>
              <w:t>23</w:t>
            </w:r>
            <w:r w:rsidR="00D02BB6">
              <w:rPr>
                <w:noProof/>
                <w:webHidden/>
              </w:rPr>
              <w:fldChar w:fldCharType="end"/>
            </w:r>
          </w:hyperlink>
        </w:p>
        <w:p w:rsidR="00D02BB6" w:rsidRDefault="007B7539">
          <w:pPr>
            <w:pStyle w:val="TDC2"/>
            <w:tabs>
              <w:tab w:val="right" w:leader="dot" w:pos="8828"/>
            </w:tabs>
            <w:rPr>
              <w:rFonts w:asciiTheme="minorHAnsi" w:eastAsiaTheme="minorEastAsia" w:hAnsiTheme="minorHAnsi" w:cstheme="minorBidi"/>
              <w:noProof/>
              <w:lang w:val="es-CO" w:eastAsia="es-CO"/>
            </w:rPr>
          </w:pPr>
          <w:hyperlink w:anchor="_Toc31278512" w:history="1">
            <w:r w:rsidR="00D02BB6" w:rsidRPr="002B0092">
              <w:rPr>
                <w:rStyle w:val="Hipervnculo"/>
                <w:noProof/>
              </w:rPr>
              <w:t>RESTABLECER  CONTRASEÑA</w:t>
            </w:r>
            <w:r w:rsidR="00D02BB6">
              <w:rPr>
                <w:noProof/>
                <w:webHidden/>
              </w:rPr>
              <w:tab/>
            </w:r>
            <w:r w:rsidR="00D02BB6">
              <w:rPr>
                <w:noProof/>
                <w:webHidden/>
              </w:rPr>
              <w:fldChar w:fldCharType="begin"/>
            </w:r>
            <w:r w:rsidR="00D02BB6">
              <w:rPr>
                <w:noProof/>
                <w:webHidden/>
              </w:rPr>
              <w:instrText xml:space="preserve"> PAGEREF _Toc31278512 \h </w:instrText>
            </w:r>
            <w:r w:rsidR="00D02BB6">
              <w:rPr>
                <w:noProof/>
                <w:webHidden/>
              </w:rPr>
            </w:r>
            <w:r w:rsidR="00D02BB6">
              <w:rPr>
                <w:noProof/>
                <w:webHidden/>
              </w:rPr>
              <w:fldChar w:fldCharType="separate"/>
            </w:r>
            <w:r w:rsidR="00D02BB6">
              <w:rPr>
                <w:noProof/>
                <w:webHidden/>
              </w:rPr>
              <w:t>24</w:t>
            </w:r>
            <w:r w:rsidR="00D02BB6">
              <w:rPr>
                <w:noProof/>
                <w:webHidden/>
              </w:rPr>
              <w:fldChar w:fldCharType="end"/>
            </w:r>
          </w:hyperlink>
        </w:p>
        <w:p w:rsidR="00D02BB6" w:rsidRDefault="007B7539">
          <w:pPr>
            <w:pStyle w:val="TDC2"/>
            <w:tabs>
              <w:tab w:val="right" w:leader="dot" w:pos="8828"/>
            </w:tabs>
            <w:rPr>
              <w:rFonts w:asciiTheme="minorHAnsi" w:eastAsiaTheme="minorEastAsia" w:hAnsiTheme="minorHAnsi" w:cstheme="minorBidi"/>
              <w:noProof/>
              <w:lang w:val="es-CO" w:eastAsia="es-CO"/>
            </w:rPr>
          </w:pPr>
          <w:hyperlink w:anchor="_Toc31278513" w:history="1">
            <w:r w:rsidR="00D02BB6" w:rsidRPr="002B0092">
              <w:rPr>
                <w:rStyle w:val="Hipervnculo"/>
                <w:noProof/>
              </w:rPr>
              <w:t>CAMBIAR CONTRASEÑA</w:t>
            </w:r>
            <w:r w:rsidR="00D02BB6">
              <w:rPr>
                <w:noProof/>
                <w:webHidden/>
              </w:rPr>
              <w:tab/>
            </w:r>
            <w:r w:rsidR="00D02BB6">
              <w:rPr>
                <w:noProof/>
                <w:webHidden/>
              </w:rPr>
              <w:fldChar w:fldCharType="begin"/>
            </w:r>
            <w:r w:rsidR="00D02BB6">
              <w:rPr>
                <w:noProof/>
                <w:webHidden/>
              </w:rPr>
              <w:instrText xml:space="preserve"> PAGEREF _Toc31278513 \h </w:instrText>
            </w:r>
            <w:r w:rsidR="00D02BB6">
              <w:rPr>
                <w:noProof/>
                <w:webHidden/>
              </w:rPr>
            </w:r>
            <w:r w:rsidR="00D02BB6">
              <w:rPr>
                <w:noProof/>
                <w:webHidden/>
              </w:rPr>
              <w:fldChar w:fldCharType="separate"/>
            </w:r>
            <w:r w:rsidR="00D02BB6">
              <w:rPr>
                <w:noProof/>
                <w:webHidden/>
              </w:rPr>
              <w:t>24</w:t>
            </w:r>
            <w:r w:rsidR="00D02BB6">
              <w:rPr>
                <w:noProof/>
                <w:webHidden/>
              </w:rPr>
              <w:fldChar w:fldCharType="end"/>
            </w:r>
          </w:hyperlink>
        </w:p>
        <w:p w:rsidR="00D02BB6" w:rsidRDefault="007B7539">
          <w:pPr>
            <w:pStyle w:val="TDC2"/>
            <w:tabs>
              <w:tab w:val="right" w:leader="dot" w:pos="8828"/>
            </w:tabs>
            <w:rPr>
              <w:rFonts w:asciiTheme="minorHAnsi" w:eastAsiaTheme="minorEastAsia" w:hAnsiTheme="minorHAnsi" w:cstheme="minorBidi"/>
              <w:noProof/>
              <w:lang w:val="es-CO" w:eastAsia="es-CO"/>
            </w:rPr>
          </w:pPr>
          <w:hyperlink w:anchor="_Toc31278514" w:history="1">
            <w:r w:rsidR="00D02BB6" w:rsidRPr="002B0092">
              <w:rPr>
                <w:rStyle w:val="Hipervnculo"/>
                <w:noProof/>
              </w:rPr>
              <w:t>Listar Estudiante</w:t>
            </w:r>
            <w:r w:rsidR="00D02BB6">
              <w:rPr>
                <w:noProof/>
                <w:webHidden/>
              </w:rPr>
              <w:tab/>
            </w:r>
            <w:r w:rsidR="00D02BB6">
              <w:rPr>
                <w:noProof/>
                <w:webHidden/>
              </w:rPr>
              <w:fldChar w:fldCharType="begin"/>
            </w:r>
            <w:r w:rsidR="00D02BB6">
              <w:rPr>
                <w:noProof/>
                <w:webHidden/>
              </w:rPr>
              <w:instrText xml:space="preserve"> PAGEREF _Toc31278514 \h </w:instrText>
            </w:r>
            <w:r w:rsidR="00D02BB6">
              <w:rPr>
                <w:noProof/>
                <w:webHidden/>
              </w:rPr>
            </w:r>
            <w:r w:rsidR="00D02BB6">
              <w:rPr>
                <w:noProof/>
                <w:webHidden/>
              </w:rPr>
              <w:fldChar w:fldCharType="separate"/>
            </w:r>
            <w:r w:rsidR="00D02BB6">
              <w:rPr>
                <w:noProof/>
                <w:webHidden/>
              </w:rPr>
              <w:t>27</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515" w:history="1">
            <w:r w:rsidR="00D02BB6" w:rsidRPr="002B0092">
              <w:rPr>
                <w:rStyle w:val="Hipervnculo"/>
                <w:noProof/>
              </w:rPr>
              <w:t>Editar estudiante.</w:t>
            </w:r>
            <w:r w:rsidR="00D02BB6">
              <w:rPr>
                <w:noProof/>
                <w:webHidden/>
              </w:rPr>
              <w:tab/>
            </w:r>
            <w:r w:rsidR="00D02BB6">
              <w:rPr>
                <w:noProof/>
                <w:webHidden/>
              </w:rPr>
              <w:fldChar w:fldCharType="begin"/>
            </w:r>
            <w:r w:rsidR="00D02BB6">
              <w:rPr>
                <w:noProof/>
                <w:webHidden/>
              </w:rPr>
              <w:instrText xml:space="preserve"> PAGEREF _Toc31278515 \h </w:instrText>
            </w:r>
            <w:r w:rsidR="00D02BB6">
              <w:rPr>
                <w:noProof/>
                <w:webHidden/>
              </w:rPr>
            </w:r>
            <w:r w:rsidR="00D02BB6">
              <w:rPr>
                <w:noProof/>
                <w:webHidden/>
              </w:rPr>
              <w:fldChar w:fldCharType="separate"/>
            </w:r>
            <w:r w:rsidR="00D02BB6">
              <w:rPr>
                <w:noProof/>
                <w:webHidden/>
              </w:rPr>
              <w:t>28</w:t>
            </w:r>
            <w:r w:rsidR="00D02BB6">
              <w:rPr>
                <w:noProof/>
                <w:webHidden/>
              </w:rPr>
              <w:fldChar w:fldCharType="end"/>
            </w:r>
          </w:hyperlink>
        </w:p>
        <w:p w:rsidR="00D02BB6" w:rsidRDefault="007B7539">
          <w:pPr>
            <w:pStyle w:val="TDC3"/>
            <w:tabs>
              <w:tab w:val="right" w:leader="dot" w:pos="8828"/>
            </w:tabs>
            <w:rPr>
              <w:rFonts w:asciiTheme="minorHAnsi" w:eastAsiaTheme="minorEastAsia" w:hAnsiTheme="minorHAnsi" w:cstheme="minorBidi"/>
              <w:noProof/>
              <w:lang w:val="es-CO" w:eastAsia="es-CO"/>
            </w:rPr>
          </w:pPr>
          <w:hyperlink w:anchor="_Toc31278516" w:history="1">
            <w:r w:rsidR="00D02BB6" w:rsidRPr="002B0092">
              <w:rPr>
                <w:rStyle w:val="Hipervnculo"/>
                <w:noProof/>
              </w:rPr>
              <w:t>Cambiar estado del empleado y estudiante.</w:t>
            </w:r>
            <w:r w:rsidR="00D02BB6">
              <w:rPr>
                <w:noProof/>
                <w:webHidden/>
              </w:rPr>
              <w:tab/>
            </w:r>
            <w:r w:rsidR="00D02BB6">
              <w:rPr>
                <w:noProof/>
                <w:webHidden/>
              </w:rPr>
              <w:fldChar w:fldCharType="begin"/>
            </w:r>
            <w:r w:rsidR="00D02BB6">
              <w:rPr>
                <w:noProof/>
                <w:webHidden/>
              </w:rPr>
              <w:instrText xml:space="preserve"> PAGEREF _Toc31278516 \h </w:instrText>
            </w:r>
            <w:r w:rsidR="00D02BB6">
              <w:rPr>
                <w:noProof/>
                <w:webHidden/>
              </w:rPr>
            </w:r>
            <w:r w:rsidR="00D02BB6">
              <w:rPr>
                <w:noProof/>
                <w:webHidden/>
              </w:rPr>
              <w:fldChar w:fldCharType="separate"/>
            </w:r>
            <w:r w:rsidR="00D02BB6">
              <w:rPr>
                <w:noProof/>
                <w:webHidden/>
              </w:rPr>
              <w:t>28</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17" w:history="1">
            <w:r w:rsidR="00D02BB6" w:rsidRPr="002B0092">
              <w:rPr>
                <w:rStyle w:val="Hipervnculo"/>
                <w:noProof/>
              </w:rPr>
              <w:t>ADMINISTRADOR</w:t>
            </w:r>
            <w:r w:rsidR="00D02BB6">
              <w:rPr>
                <w:noProof/>
                <w:webHidden/>
              </w:rPr>
              <w:tab/>
            </w:r>
            <w:r w:rsidR="00D02BB6">
              <w:rPr>
                <w:noProof/>
                <w:webHidden/>
              </w:rPr>
              <w:fldChar w:fldCharType="begin"/>
            </w:r>
            <w:r w:rsidR="00D02BB6">
              <w:rPr>
                <w:noProof/>
                <w:webHidden/>
              </w:rPr>
              <w:instrText xml:space="preserve"> PAGEREF _Toc31278517 \h </w:instrText>
            </w:r>
            <w:r w:rsidR="00D02BB6">
              <w:rPr>
                <w:noProof/>
                <w:webHidden/>
              </w:rPr>
            </w:r>
            <w:r w:rsidR="00D02BB6">
              <w:rPr>
                <w:noProof/>
                <w:webHidden/>
              </w:rPr>
              <w:fldChar w:fldCharType="separate"/>
            </w:r>
            <w:r w:rsidR="00D02BB6">
              <w:rPr>
                <w:noProof/>
                <w:webHidden/>
              </w:rPr>
              <w:t>29</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18" w:history="1">
            <w:r w:rsidR="00D02BB6" w:rsidRPr="002B0092">
              <w:rPr>
                <w:rStyle w:val="Hipervnculo"/>
                <w:noProof/>
              </w:rPr>
              <w:t>MENÚ</w:t>
            </w:r>
            <w:r w:rsidR="00D02BB6">
              <w:rPr>
                <w:noProof/>
                <w:webHidden/>
              </w:rPr>
              <w:tab/>
            </w:r>
            <w:r w:rsidR="00D02BB6">
              <w:rPr>
                <w:noProof/>
                <w:webHidden/>
              </w:rPr>
              <w:fldChar w:fldCharType="begin"/>
            </w:r>
            <w:r w:rsidR="00D02BB6">
              <w:rPr>
                <w:noProof/>
                <w:webHidden/>
              </w:rPr>
              <w:instrText xml:space="preserve"> PAGEREF _Toc31278518 \h </w:instrText>
            </w:r>
            <w:r w:rsidR="00D02BB6">
              <w:rPr>
                <w:noProof/>
                <w:webHidden/>
              </w:rPr>
            </w:r>
            <w:r w:rsidR="00D02BB6">
              <w:rPr>
                <w:noProof/>
                <w:webHidden/>
              </w:rPr>
              <w:fldChar w:fldCharType="separate"/>
            </w:r>
            <w:r w:rsidR="00D02BB6">
              <w:rPr>
                <w:noProof/>
                <w:webHidden/>
              </w:rPr>
              <w:t>29</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19" w:history="1">
            <w:r w:rsidR="00D02BB6" w:rsidRPr="002B0092">
              <w:rPr>
                <w:rStyle w:val="Hipervnculo"/>
                <w:noProof/>
              </w:rPr>
              <w:t>GESTIÓN PROGRAMAS</w:t>
            </w:r>
            <w:r w:rsidR="00D02BB6">
              <w:rPr>
                <w:noProof/>
                <w:webHidden/>
              </w:rPr>
              <w:tab/>
            </w:r>
            <w:r w:rsidR="00D02BB6">
              <w:rPr>
                <w:noProof/>
                <w:webHidden/>
              </w:rPr>
              <w:fldChar w:fldCharType="begin"/>
            </w:r>
            <w:r w:rsidR="00D02BB6">
              <w:rPr>
                <w:noProof/>
                <w:webHidden/>
              </w:rPr>
              <w:instrText xml:space="preserve"> PAGEREF _Toc31278519 \h </w:instrText>
            </w:r>
            <w:r w:rsidR="00D02BB6">
              <w:rPr>
                <w:noProof/>
                <w:webHidden/>
              </w:rPr>
            </w:r>
            <w:r w:rsidR="00D02BB6">
              <w:rPr>
                <w:noProof/>
                <w:webHidden/>
              </w:rPr>
              <w:fldChar w:fldCharType="separate"/>
            </w:r>
            <w:r w:rsidR="00D02BB6">
              <w:rPr>
                <w:noProof/>
                <w:webHidden/>
              </w:rPr>
              <w:t>30</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20" w:history="1">
            <w:r w:rsidR="00D02BB6" w:rsidRPr="002B0092">
              <w:rPr>
                <w:rStyle w:val="Hipervnculo"/>
                <w:noProof/>
              </w:rPr>
              <w:t>GESTIÓN CARGOS</w:t>
            </w:r>
            <w:r w:rsidR="00D02BB6">
              <w:rPr>
                <w:noProof/>
                <w:webHidden/>
              </w:rPr>
              <w:tab/>
            </w:r>
            <w:r w:rsidR="00D02BB6">
              <w:rPr>
                <w:noProof/>
                <w:webHidden/>
              </w:rPr>
              <w:fldChar w:fldCharType="begin"/>
            </w:r>
            <w:r w:rsidR="00D02BB6">
              <w:rPr>
                <w:noProof/>
                <w:webHidden/>
              </w:rPr>
              <w:instrText xml:space="preserve"> PAGEREF _Toc31278520 \h </w:instrText>
            </w:r>
            <w:r w:rsidR="00D02BB6">
              <w:rPr>
                <w:noProof/>
                <w:webHidden/>
              </w:rPr>
            </w:r>
            <w:r w:rsidR="00D02BB6">
              <w:rPr>
                <w:noProof/>
                <w:webHidden/>
              </w:rPr>
              <w:fldChar w:fldCharType="separate"/>
            </w:r>
            <w:r w:rsidR="00D02BB6">
              <w:rPr>
                <w:noProof/>
                <w:webHidden/>
              </w:rPr>
              <w:t>31</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21" w:history="1">
            <w:r w:rsidR="00D02BB6" w:rsidRPr="002B0092">
              <w:rPr>
                <w:rStyle w:val="Hipervnculo"/>
                <w:noProof/>
              </w:rPr>
              <w:t>Gestión Funciones</w:t>
            </w:r>
            <w:r w:rsidR="00D02BB6">
              <w:rPr>
                <w:noProof/>
                <w:webHidden/>
              </w:rPr>
              <w:tab/>
            </w:r>
            <w:r w:rsidR="00D02BB6">
              <w:rPr>
                <w:noProof/>
                <w:webHidden/>
              </w:rPr>
              <w:fldChar w:fldCharType="begin"/>
            </w:r>
            <w:r w:rsidR="00D02BB6">
              <w:rPr>
                <w:noProof/>
                <w:webHidden/>
              </w:rPr>
              <w:instrText xml:space="preserve"> PAGEREF _Toc31278521 \h </w:instrText>
            </w:r>
            <w:r w:rsidR="00D02BB6">
              <w:rPr>
                <w:noProof/>
                <w:webHidden/>
              </w:rPr>
            </w:r>
            <w:r w:rsidR="00D02BB6">
              <w:rPr>
                <w:noProof/>
                <w:webHidden/>
              </w:rPr>
              <w:fldChar w:fldCharType="separate"/>
            </w:r>
            <w:r w:rsidR="00D02BB6">
              <w:rPr>
                <w:noProof/>
                <w:webHidden/>
              </w:rPr>
              <w:t>32</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22" w:history="1">
            <w:r w:rsidR="00D02BB6" w:rsidRPr="002B0092">
              <w:rPr>
                <w:rStyle w:val="Hipervnculo"/>
                <w:noProof/>
              </w:rPr>
              <w:t>EDITAR FUNCIONES</w:t>
            </w:r>
            <w:r w:rsidR="00D02BB6">
              <w:rPr>
                <w:noProof/>
                <w:webHidden/>
              </w:rPr>
              <w:tab/>
            </w:r>
            <w:r w:rsidR="00D02BB6">
              <w:rPr>
                <w:noProof/>
                <w:webHidden/>
              </w:rPr>
              <w:fldChar w:fldCharType="begin"/>
            </w:r>
            <w:r w:rsidR="00D02BB6">
              <w:rPr>
                <w:noProof/>
                <w:webHidden/>
              </w:rPr>
              <w:instrText xml:space="preserve"> PAGEREF _Toc31278522 \h </w:instrText>
            </w:r>
            <w:r w:rsidR="00D02BB6">
              <w:rPr>
                <w:noProof/>
                <w:webHidden/>
              </w:rPr>
            </w:r>
            <w:r w:rsidR="00D02BB6">
              <w:rPr>
                <w:noProof/>
                <w:webHidden/>
              </w:rPr>
              <w:fldChar w:fldCharType="separate"/>
            </w:r>
            <w:r w:rsidR="00D02BB6">
              <w:rPr>
                <w:noProof/>
                <w:webHidden/>
              </w:rPr>
              <w:t>33</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23" w:history="1">
            <w:r w:rsidR="00D02BB6" w:rsidRPr="002B0092">
              <w:rPr>
                <w:rStyle w:val="Hipervnculo"/>
                <w:noProof/>
              </w:rPr>
              <w:t>GESTION BITÁCORAS</w:t>
            </w:r>
            <w:r w:rsidR="00D02BB6">
              <w:rPr>
                <w:noProof/>
                <w:webHidden/>
              </w:rPr>
              <w:tab/>
            </w:r>
            <w:r w:rsidR="00D02BB6">
              <w:rPr>
                <w:noProof/>
                <w:webHidden/>
              </w:rPr>
              <w:fldChar w:fldCharType="begin"/>
            </w:r>
            <w:r w:rsidR="00D02BB6">
              <w:rPr>
                <w:noProof/>
                <w:webHidden/>
              </w:rPr>
              <w:instrText xml:space="preserve"> PAGEREF _Toc31278523 \h </w:instrText>
            </w:r>
            <w:r w:rsidR="00D02BB6">
              <w:rPr>
                <w:noProof/>
                <w:webHidden/>
              </w:rPr>
            </w:r>
            <w:r w:rsidR="00D02BB6">
              <w:rPr>
                <w:noProof/>
                <w:webHidden/>
              </w:rPr>
              <w:fldChar w:fldCharType="separate"/>
            </w:r>
            <w:r w:rsidR="00D02BB6">
              <w:rPr>
                <w:noProof/>
                <w:webHidden/>
              </w:rPr>
              <w:t>34</w:t>
            </w:r>
            <w:r w:rsidR="00D02BB6">
              <w:rPr>
                <w:noProof/>
                <w:webHidden/>
              </w:rPr>
              <w:fldChar w:fldCharType="end"/>
            </w:r>
          </w:hyperlink>
        </w:p>
        <w:p w:rsidR="00D02BB6" w:rsidRDefault="007B7539">
          <w:pPr>
            <w:pStyle w:val="TDC1"/>
            <w:tabs>
              <w:tab w:val="right" w:leader="dot" w:pos="8828"/>
            </w:tabs>
            <w:rPr>
              <w:rFonts w:asciiTheme="minorHAnsi" w:eastAsiaTheme="minorEastAsia" w:hAnsiTheme="minorHAnsi" w:cstheme="minorBidi"/>
              <w:noProof/>
              <w:lang w:val="es-CO" w:eastAsia="es-CO"/>
            </w:rPr>
          </w:pPr>
          <w:hyperlink w:anchor="_Toc31278524" w:history="1">
            <w:r w:rsidR="00D02BB6" w:rsidRPr="002B0092">
              <w:rPr>
                <w:rStyle w:val="Hipervnculo"/>
                <w:noProof/>
              </w:rPr>
              <w:t>EVALUACION ESTUDIANTES</w:t>
            </w:r>
            <w:r w:rsidR="00D02BB6">
              <w:rPr>
                <w:noProof/>
                <w:webHidden/>
              </w:rPr>
              <w:tab/>
            </w:r>
            <w:r w:rsidR="00D02BB6">
              <w:rPr>
                <w:noProof/>
                <w:webHidden/>
              </w:rPr>
              <w:fldChar w:fldCharType="begin"/>
            </w:r>
            <w:r w:rsidR="00D02BB6">
              <w:rPr>
                <w:noProof/>
                <w:webHidden/>
              </w:rPr>
              <w:instrText xml:space="preserve"> PAGEREF _Toc31278524 \h </w:instrText>
            </w:r>
            <w:r w:rsidR="00D02BB6">
              <w:rPr>
                <w:noProof/>
                <w:webHidden/>
              </w:rPr>
            </w:r>
            <w:r w:rsidR="00D02BB6">
              <w:rPr>
                <w:noProof/>
                <w:webHidden/>
              </w:rPr>
              <w:fldChar w:fldCharType="separate"/>
            </w:r>
            <w:r w:rsidR="00D02BB6">
              <w:rPr>
                <w:noProof/>
                <w:webHidden/>
              </w:rPr>
              <w:t>35</w:t>
            </w:r>
            <w:r w:rsidR="00D02BB6">
              <w:rPr>
                <w:noProof/>
                <w:webHidden/>
              </w:rPr>
              <w:fldChar w:fldCharType="end"/>
            </w:r>
          </w:hyperlink>
        </w:p>
        <w:p w:rsidR="00D02BB6" w:rsidRDefault="007B7539">
          <w:pPr>
            <w:pStyle w:val="TDC2"/>
            <w:tabs>
              <w:tab w:val="right" w:leader="dot" w:pos="8828"/>
            </w:tabs>
            <w:rPr>
              <w:rFonts w:asciiTheme="minorHAnsi" w:eastAsiaTheme="minorEastAsia" w:hAnsiTheme="minorHAnsi" w:cstheme="minorBidi"/>
              <w:noProof/>
              <w:lang w:val="es-CO" w:eastAsia="es-CO"/>
            </w:rPr>
          </w:pPr>
          <w:hyperlink w:anchor="_Toc31278525" w:history="1">
            <w:r w:rsidR="00D02BB6" w:rsidRPr="002B0092">
              <w:rPr>
                <w:rStyle w:val="Hipervnculo"/>
                <w:noProof/>
              </w:rPr>
              <w:t>Editar lista de valoración</w:t>
            </w:r>
            <w:r w:rsidR="00D02BB6">
              <w:rPr>
                <w:noProof/>
                <w:webHidden/>
              </w:rPr>
              <w:tab/>
            </w:r>
            <w:r w:rsidR="00D02BB6">
              <w:rPr>
                <w:noProof/>
                <w:webHidden/>
              </w:rPr>
              <w:fldChar w:fldCharType="begin"/>
            </w:r>
            <w:r w:rsidR="00D02BB6">
              <w:rPr>
                <w:noProof/>
                <w:webHidden/>
              </w:rPr>
              <w:instrText xml:space="preserve"> PAGEREF _Toc31278525 \h </w:instrText>
            </w:r>
            <w:r w:rsidR="00D02BB6">
              <w:rPr>
                <w:noProof/>
                <w:webHidden/>
              </w:rPr>
            </w:r>
            <w:r w:rsidR="00D02BB6">
              <w:rPr>
                <w:noProof/>
                <w:webHidden/>
              </w:rPr>
              <w:fldChar w:fldCharType="separate"/>
            </w:r>
            <w:r w:rsidR="00D02BB6">
              <w:rPr>
                <w:noProof/>
                <w:webHidden/>
              </w:rPr>
              <w:t>35</w:t>
            </w:r>
            <w:r w:rsidR="00D02BB6">
              <w:rPr>
                <w:noProof/>
                <w:webHidden/>
              </w:rPr>
              <w:fldChar w:fldCharType="end"/>
            </w:r>
          </w:hyperlink>
        </w:p>
        <w:p w:rsidR="00D02BB6" w:rsidRDefault="007B7539">
          <w:pPr>
            <w:pStyle w:val="TDC2"/>
            <w:tabs>
              <w:tab w:val="right" w:leader="dot" w:pos="8828"/>
            </w:tabs>
            <w:rPr>
              <w:rFonts w:asciiTheme="minorHAnsi" w:eastAsiaTheme="minorEastAsia" w:hAnsiTheme="minorHAnsi" w:cstheme="minorBidi"/>
              <w:noProof/>
              <w:lang w:val="es-CO" w:eastAsia="es-CO"/>
            </w:rPr>
          </w:pPr>
          <w:hyperlink w:anchor="_Toc31278526" w:history="1">
            <w:r w:rsidR="00D02BB6" w:rsidRPr="002B0092">
              <w:rPr>
                <w:rStyle w:val="Hipervnculo"/>
                <w:noProof/>
              </w:rPr>
              <w:t>CRITERIOS A EVALUAR</w:t>
            </w:r>
            <w:r w:rsidR="00D02BB6">
              <w:rPr>
                <w:noProof/>
                <w:webHidden/>
              </w:rPr>
              <w:tab/>
            </w:r>
            <w:r w:rsidR="00D02BB6">
              <w:rPr>
                <w:noProof/>
                <w:webHidden/>
              </w:rPr>
              <w:fldChar w:fldCharType="begin"/>
            </w:r>
            <w:r w:rsidR="00D02BB6">
              <w:rPr>
                <w:noProof/>
                <w:webHidden/>
              </w:rPr>
              <w:instrText xml:space="preserve"> PAGEREF _Toc31278526 \h </w:instrText>
            </w:r>
            <w:r w:rsidR="00D02BB6">
              <w:rPr>
                <w:noProof/>
                <w:webHidden/>
              </w:rPr>
            </w:r>
            <w:r w:rsidR="00D02BB6">
              <w:rPr>
                <w:noProof/>
                <w:webHidden/>
              </w:rPr>
              <w:fldChar w:fldCharType="separate"/>
            </w:r>
            <w:r w:rsidR="00D02BB6">
              <w:rPr>
                <w:noProof/>
                <w:webHidden/>
              </w:rPr>
              <w:t>36</w:t>
            </w:r>
            <w:r w:rsidR="00D02BB6">
              <w:rPr>
                <w:noProof/>
                <w:webHidden/>
              </w:rPr>
              <w:fldChar w:fldCharType="end"/>
            </w:r>
          </w:hyperlink>
        </w:p>
        <w:p w:rsidR="00B92CE8" w:rsidRDefault="00B92CE8">
          <w:r>
            <w:rPr>
              <w:b/>
              <w:bCs/>
            </w:rPr>
            <w:fldChar w:fldCharType="end"/>
          </w:r>
        </w:p>
      </w:sdtContent>
    </w:sdt>
    <w:p w:rsidR="003056D8" w:rsidRDefault="003056D8" w:rsidP="00D822FC">
      <w:pPr>
        <w:pStyle w:val="Ttulo1"/>
        <w:rPr>
          <w:sz w:val="40"/>
          <w:szCs w:val="40"/>
        </w:rPr>
      </w:pPr>
    </w:p>
    <w:p w:rsidR="002D5ACD" w:rsidRDefault="002D5ACD" w:rsidP="00D822FC">
      <w:pPr>
        <w:pStyle w:val="Ttulo1"/>
        <w:rPr>
          <w:sz w:val="40"/>
          <w:szCs w:val="40"/>
        </w:rPr>
      </w:pPr>
      <w:bookmarkStart w:id="60" w:name="_Toc31278495"/>
      <w:r>
        <w:rPr>
          <w:sz w:val="40"/>
          <w:szCs w:val="40"/>
        </w:rPr>
        <w:t>LISTA DE FIGURAS</w:t>
      </w:r>
      <w:bookmarkEnd w:id="60"/>
      <w:r>
        <w:rPr>
          <w:sz w:val="40"/>
          <w:szCs w:val="40"/>
        </w:rPr>
        <w:t xml:space="preserve"> </w:t>
      </w:r>
    </w:p>
    <w:p w:rsidR="004F21CE" w:rsidRDefault="004F21CE" w:rsidP="0066132F">
      <w:pPr>
        <w:pStyle w:val="Textoindependiente"/>
        <w:tabs>
          <w:tab w:val="right" w:leader="dot" w:pos="9419"/>
        </w:tabs>
        <w:spacing w:before="22"/>
      </w:pPr>
    </w:p>
    <w:p w:rsidR="00D02BB6" w:rsidRDefault="00D02BB6">
      <w:pPr>
        <w:pStyle w:val="Tabladeilustraciones"/>
        <w:tabs>
          <w:tab w:val="right" w:leader="dot" w:pos="8828"/>
        </w:tabs>
        <w:rPr>
          <w:noProof/>
        </w:rPr>
      </w:pPr>
      <w:r>
        <w:fldChar w:fldCharType="begin"/>
      </w:r>
      <w:r>
        <w:instrText xml:space="preserve"> TOC \h \z \c "Ilustración" </w:instrText>
      </w:r>
      <w:r>
        <w:fldChar w:fldCharType="separate"/>
      </w:r>
      <w:hyperlink r:id="rId8" w:anchor="_Toc31278534" w:history="1">
        <w:r w:rsidRPr="0002321E">
          <w:rPr>
            <w:rStyle w:val="Hipervnculo"/>
            <w:noProof/>
          </w:rPr>
          <w:t>Ilustración 1 inicio de Sesión</w:t>
        </w:r>
        <w:r>
          <w:rPr>
            <w:noProof/>
            <w:webHidden/>
          </w:rPr>
          <w:tab/>
        </w:r>
        <w:r>
          <w:rPr>
            <w:noProof/>
            <w:webHidden/>
          </w:rPr>
          <w:fldChar w:fldCharType="begin"/>
        </w:r>
        <w:r>
          <w:rPr>
            <w:noProof/>
            <w:webHidden/>
          </w:rPr>
          <w:instrText xml:space="preserve"> PAGEREF _Toc31278534 \h </w:instrText>
        </w:r>
        <w:r>
          <w:rPr>
            <w:noProof/>
            <w:webHidden/>
          </w:rPr>
        </w:r>
        <w:r>
          <w:rPr>
            <w:noProof/>
            <w:webHidden/>
          </w:rPr>
          <w:fldChar w:fldCharType="separate"/>
        </w:r>
        <w:r>
          <w:rPr>
            <w:noProof/>
            <w:webHidden/>
          </w:rPr>
          <w:t>12</w:t>
        </w:r>
        <w:r>
          <w:rPr>
            <w:noProof/>
            <w:webHidden/>
          </w:rPr>
          <w:fldChar w:fldCharType="end"/>
        </w:r>
      </w:hyperlink>
    </w:p>
    <w:p w:rsidR="00D02BB6" w:rsidRDefault="007B7539">
      <w:pPr>
        <w:pStyle w:val="Tabladeilustraciones"/>
        <w:tabs>
          <w:tab w:val="right" w:leader="dot" w:pos="8828"/>
        </w:tabs>
        <w:rPr>
          <w:noProof/>
        </w:rPr>
      </w:pPr>
      <w:hyperlink r:id="rId9" w:anchor="_Toc31278535" w:history="1">
        <w:r w:rsidR="00D02BB6" w:rsidRPr="0002321E">
          <w:rPr>
            <w:rStyle w:val="Hipervnculo"/>
            <w:noProof/>
          </w:rPr>
          <w:t>Ilustración 2 Crear Estudiante</w:t>
        </w:r>
        <w:r w:rsidR="00D02BB6">
          <w:rPr>
            <w:noProof/>
            <w:webHidden/>
          </w:rPr>
          <w:tab/>
        </w:r>
        <w:r w:rsidR="00D02BB6">
          <w:rPr>
            <w:noProof/>
            <w:webHidden/>
          </w:rPr>
          <w:fldChar w:fldCharType="begin"/>
        </w:r>
        <w:r w:rsidR="00D02BB6">
          <w:rPr>
            <w:noProof/>
            <w:webHidden/>
          </w:rPr>
          <w:instrText xml:space="preserve"> PAGEREF _Toc31278535 \h </w:instrText>
        </w:r>
        <w:r w:rsidR="00D02BB6">
          <w:rPr>
            <w:noProof/>
            <w:webHidden/>
          </w:rPr>
        </w:r>
        <w:r w:rsidR="00D02BB6">
          <w:rPr>
            <w:noProof/>
            <w:webHidden/>
          </w:rPr>
          <w:fldChar w:fldCharType="separate"/>
        </w:r>
        <w:r w:rsidR="00D02BB6">
          <w:rPr>
            <w:noProof/>
            <w:webHidden/>
          </w:rPr>
          <w:t>13</w:t>
        </w:r>
        <w:r w:rsidR="00D02BB6">
          <w:rPr>
            <w:noProof/>
            <w:webHidden/>
          </w:rPr>
          <w:fldChar w:fldCharType="end"/>
        </w:r>
      </w:hyperlink>
    </w:p>
    <w:p w:rsidR="00D02BB6" w:rsidRDefault="007B7539">
      <w:pPr>
        <w:pStyle w:val="Tabladeilustraciones"/>
        <w:tabs>
          <w:tab w:val="right" w:leader="dot" w:pos="8828"/>
        </w:tabs>
        <w:rPr>
          <w:noProof/>
        </w:rPr>
      </w:pPr>
      <w:hyperlink w:anchor="_Toc31278536" w:history="1">
        <w:r w:rsidR="00D02BB6" w:rsidRPr="0002321E">
          <w:rPr>
            <w:rStyle w:val="Hipervnculo"/>
            <w:noProof/>
          </w:rPr>
          <w:t>Ilustración 3 Datos de la Empresa</w:t>
        </w:r>
        <w:r w:rsidR="00D02BB6">
          <w:rPr>
            <w:noProof/>
            <w:webHidden/>
          </w:rPr>
          <w:tab/>
        </w:r>
        <w:r w:rsidR="00D02BB6">
          <w:rPr>
            <w:noProof/>
            <w:webHidden/>
          </w:rPr>
          <w:fldChar w:fldCharType="begin"/>
        </w:r>
        <w:r w:rsidR="00D02BB6">
          <w:rPr>
            <w:noProof/>
            <w:webHidden/>
          </w:rPr>
          <w:instrText xml:space="preserve"> PAGEREF _Toc31278536 \h </w:instrText>
        </w:r>
        <w:r w:rsidR="00D02BB6">
          <w:rPr>
            <w:noProof/>
            <w:webHidden/>
          </w:rPr>
        </w:r>
        <w:r w:rsidR="00D02BB6">
          <w:rPr>
            <w:noProof/>
            <w:webHidden/>
          </w:rPr>
          <w:fldChar w:fldCharType="separate"/>
        </w:r>
        <w:r w:rsidR="00D02BB6">
          <w:rPr>
            <w:noProof/>
            <w:webHidden/>
          </w:rPr>
          <w:t>14</w:t>
        </w:r>
        <w:r w:rsidR="00D02BB6">
          <w:rPr>
            <w:noProof/>
            <w:webHidden/>
          </w:rPr>
          <w:fldChar w:fldCharType="end"/>
        </w:r>
      </w:hyperlink>
    </w:p>
    <w:p w:rsidR="00D02BB6" w:rsidRDefault="007B7539">
      <w:pPr>
        <w:pStyle w:val="Tabladeilustraciones"/>
        <w:tabs>
          <w:tab w:val="right" w:leader="dot" w:pos="8828"/>
        </w:tabs>
        <w:rPr>
          <w:noProof/>
        </w:rPr>
      </w:pPr>
      <w:hyperlink r:id="rId10" w:anchor="_Toc31278537" w:history="1">
        <w:r w:rsidR="00D02BB6" w:rsidRPr="0002321E">
          <w:rPr>
            <w:rStyle w:val="Hipervnculo"/>
            <w:noProof/>
          </w:rPr>
          <w:t>Ilustración 4 Confirmación de Registro Exitoso</w:t>
        </w:r>
        <w:r w:rsidR="00D02BB6">
          <w:rPr>
            <w:noProof/>
            <w:webHidden/>
          </w:rPr>
          <w:tab/>
        </w:r>
        <w:r w:rsidR="00D02BB6">
          <w:rPr>
            <w:noProof/>
            <w:webHidden/>
          </w:rPr>
          <w:fldChar w:fldCharType="begin"/>
        </w:r>
        <w:r w:rsidR="00D02BB6">
          <w:rPr>
            <w:noProof/>
            <w:webHidden/>
          </w:rPr>
          <w:instrText xml:space="preserve"> PAGEREF _Toc31278537 \h </w:instrText>
        </w:r>
        <w:r w:rsidR="00D02BB6">
          <w:rPr>
            <w:noProof/>
            <w:webHidden/>
          </w:rPr>
        </w:r>
        <w:r w:rsidR="00D02BB6">
          <w:rPr>
            <w:noProof/>
            <w:webHidden/>
          </w:rPr>
          <w:fldChar w:fldCharType="separate"/>
        </w:r>
        <w:r w:rsidR="00D02BB6">
          <w:rPr>
            <w:noProof/>
            <w:webHidden/>
          </w:rPr>
          <w:t>15</w:t>
        </w:r>
        <w:r w:rsidR="00D02BB6">
          <w:rPr>
            <w:noProof/>
            <w:webHidden/>
          </w:rPr>
          <w:fldChar w:fldCharType="end"/>
        </w:r>
      </w:hyperlink>
    </w:p>
    <w:p w:rsidR="00D02BB6" w:rsidRDefault="007B7539">
      <w:pPr>
        <w:pStyle w:val="Tabladeilustraciones"/>
        <w:tabs>
          <w:tab w:val="right" w:leader="dot" w:pos="8828"/>
        </w:tabs>
        <w:rPr>
          <w:noProof/>
        </w:rPr>
      </w:pPr>
      <w:hyperlink w:anchor="_Toc31278538" w:history="1">
        <w:r w:rsidR="00D02BB6" w:rsidRPr="0002321E">
          <w:rPr>
            <w:rStyle w:val="Hipervnculo"/>
            <w:noProof/>
          </w:rPr>
          <w:t>Ilustración 5 Error Registro de Estudiante</w:t>
        </w:r>
        <w:r w:rsidR="00D02BB6">
          <w:rPr>
            <w:noProof/>
            <w:webHidden/>
          </w:rPr>
          <w:tab/>
        </w:r>
        <w:r w:rsidR="00D02BB6">
          <w:rPr>
            <w:noProof/>
            <w:webHidden/>
          </w:rPr>
          <w:fldChar w:fldCharType="begin"/>
        </w:r>
        <w:r w:rsidR="00D02BB6">
          <w:rPr>
            <w:noProof/>
            <w:webHidden/>
          </w:rPr>
          <w:instrText xml:space="preserve"> PAGEREF _Toc31278538 \h </w:instrText>
        </w:r>
        <w:r w:rsidR="00D02BB6">
          <w:rPr>
            <w:noProof/>
            <w:webHidden/>
          </w:rPr>
        </w:r>
        <w:r w:rsidR="00D02BB6">
          <w:rPr>
            <w:noProof/>
            <w:webHidden/>
          </w:rPr>
          <w:fldChar w:fldCharType="separate"/>
        </w:r>
        <w:r w:rsidR="00D02BB6">
          <w:rPr>
            <w:noProof/>
            <w:webHidden/>
          </w:rPr>
          <w:t>16</w:t>
        </w:r>
        <w:r w:rsidR="00D02BB6">
          <w:rPr>
            <w:noProof/>
            <w:webHidden/>
          </w:rPr>
          <w:fldChar w:fldCharType="end"/>
        </w:r>
      </w:hyperlink>
    </w:p>
    <w:p w:rsidR="00D02BB6" w:rsidRDefault="007B7539">
      <w:pPr>
        <w:pStyle w:val="Tabladeilustraciones"/>
        <w:tabs>
          <w:tab w:val="right" w:leader="dot" w:pos="8828"/>
        </w:tabs>
        <w:rPr>
          <w:noProof/>
        </w:rPr>
      </w:pPr>
      <w:hyperlink w:anchor="_Toc31278539" w:history="1">
        <w:r w:rsidR="00D02BB6" w:rsidRPr="0002321E">
          <w:rPr>
            <w:rStyle w:val="Hipervnculo"/>
            <w:noProof/>
          </w:rPr>
          <w:t>Ilustración 6 Lista de Estudiantes</w:t>
        </w:r>
        <w:r w:rsidR="00D02BB6">
          <w:rPr>
            <w:noProof/>
            <w:webHidden/>
          </w:rPr>
          <w:tab/>
        </w:r>
        <w:r w:rsidR="00D02BB6">
          <w:rPr>
            <w:noProof/>
            <w:webHidden/>
          </w:rPr>
          <w:fldChar w:fldCharType="begin"/>
        </w:r>
        <w:r w:rsidR="00D02BB6">
          <w:rPr>
            <w:noProof/>
            <w:webHidden/>
          </w:rPr>
          <w:instrText xml:space="preserve"> PAGEREF _Toc31278539 \h </w:instrText>
        </w:r>
        <w:r w:rsidR="00D02BB6">
          <w:rPr>
            <w:noProof/>
            <w:webHidden/>
          </w:rPr>
        </w:r>
        <w:r w:rsidR="00D02BB6">
          <w:rPr>
            <w:noProof/>
            <w:webHidden/>
          </w:rPr>
          <w:fldChar w:fldCharType="separate"/>
        </w:r>
        <w:r w:rsidR="00D02BB6">
          <w:rPr>
            <w:noProof/>
            <w:webHidden/>
          </w:rPr>
          <w:t>17</w:t>
        </w:r>
        <w:r w:rsidR="00D02BB6">
          <w:rPr>
            <w:noProof/>
            <w:webHidden/>
          </w:rPr>
          <w:fldChar w:fldCharType="end"/>
        </w:r>
      </w:hyperlink>
    </w:p>
    <w:p w:rsidR="00D02BB6" w:rsidRDefault="007B7539">
      <w:pPr>
        <w:pStyle w:val="Tabladeilustraciones"/>
        <w:tabs>
          <w:tab w:val="right" w:leader="dot" w:pos="8828"/>
        </w:tabs>
        <w:rPr>
          <w:noProof/>
        </w:rPr>
      </w:pPr>
      <w:hyperlink r:id="rId11" w:anchor="_Toc31278540" w:history="1">
        <w:r w:rsidR="00D02BB6" w:rsidRPr="0002321E">
          <w:rPr>
            <w:rStyle w:val="Hipervnculo"/>
            <w:noProof/>
          </w:rPr>
          <w:t>Ilustración 7 Registro de Empleados</w:t>
        </w:r>
        <w:r w:rsidR="00D02BB6">
          <w:rPr>
            <w:noProof/>
            <w:webHidden/>
          </w:rPr>
          <w:tab/>
        </w:r>
        <w:r w:rsidR="00D02BB6">
          <w:rPr>
            <w:noProof/>
            <w:webHidden/>
          </w:rPr>
          <w:fldChar w:fldCharType="begin"/>
        </w:r>
        <w:r w:rsidR="00D02BB6">
          <w:rPr>
            <w:noProof/>
            <w:webHidden/>
          </w:rPr>
          <w:instrText xml:space="preserve"> PAGEREF _Toc31278540 \h </w:instrText>
        </w:r>
        <w:r w:rsidR="00D02BB6">
          <w:rPr>
            <w:noProof/>
            <w:webHidden/>
          </w:rPr>
        </w:r>
        <w:r w:rsidR="00D02BB6">
          <w:rPr>
            <w:noProof/>
            <w:webHidden/>
          </w:rPr>
          <w:fldChar w:fldCharType="separate"/>
        </w:r>
        <w:r w:rsidR="00D02BB6">
          <w:rPr>
            <w:noProof/>
            <w:webHidden/>
          </w:rPr>
          <w:t>18</w:t>
        </w:r>
        <w:r w:rsidR="00D02BB6">
          <w:rPr>
            <w:noProof/>
            <w:webHidden/>
          </w:rPr>
          <w:fldChar w:fldCharType="end"/>
        </w:r>
      </w:hyperlink>
    </w:p>
    <w:p w:rsidR="00D02BB6" w:rsidRDefault="007B7539">
      <w:pPr>
        <w:pStyle w:val="Tabladeilustraciones"/>
        <w:tabs>
          <w:tab w:val="right" w:leader="dot" w:pos="8828"/>
        </w:tabs>
        <w:rPr>
          <w:noProof/>
        </w:rPr>
      </w:pPr>
      <w:hyperlink r:id="rId12" w:anchor="_Toc31278541" w:history="1">
        <w:r w:rsidR="00D02BB6" w:rsidRPr="0002321E">
          <w:rPr>
            <w:rStyle w:val="Hipervnculo"/>
            <w:noProof/>
          </w:rPr>
          <w:t>Ilustración 8 Alerta Completar la información</w:t>
        </w:r>
        <w:r w:rsidR="00D02BB6">
          <w:rPr>
            <w:noProof/>
            <w:webHidden/>
          </w:rPr>
          <w:tab/>
        </w:r>
        <w:r w:rsidR="00D02BB6">
          <w:rPr>
            <w:noProof/>
            <w:webHidden/>
          </w:rPr>
          <w:fldChar w:fldCharType="begin"/>
        </w:r>
        <w:r w:rsidR="00D02BB6">
          <w:rPr>
            <w:noProof/>
            <w:webHidden/>
          </w:rPr>
          <w:instrText xml:space="preserve"> PAGEREF _Toc31278541 \h </w:instrText>
        </w:r>
        <w:r w:rsidR="00D02BB6">
          <w:rPr>
            <w:noProof/>
            <w:webHidden/>
          </w:rPr>
        </w:r>
        <w:r w:rsidR="00D02BB6">
          <w:rPr>
            <w:noProof/>
            <w:webHidden/>
          </w:rPr>
          <w:fldChar w:fldCharType="separate"/>
        </w:r>
        <w:r w:rsidR="00D02BB6">
          <w:rPr>
            <w:noProof/>
            <w:webHidden/>
          </w:rPr>
          <w:t>19</w:t>
        </w:r>
        <w:r w:rsidR="00D02BB6">
          <w:rPr>
            <w:noProof/>
            <w:webHidden/>
          </w:rPr>
          <w:fldChar w:fldCharType="end"/>
        </w:r>
      </w:hyperlink>
    </w:p>
    <w:p w:rsidR="00D02BB6" w:rsidRDefault="007B7539">
      <w:pPr>
        <w:pStyle w:val="Tabladeilustraciones"/>
        <w:tabs>
          <w:tab w:val="right" w:leader="dot" w:pos="8828"/>
        </w:tabs>
        <w:rPr>
          <w:noProof/>
        </w:rPr>
      </w:pPr>
      <w:hyperlink w:anchor="_Toc31278542" w:history="1">
        <w:r w:rsidR="00D02BB6" w:rsidRPr="0002321E">
          <w:rPr>
            <w:rStyle w:val="Hipervnculo"/>
            <w:noProof/>
          </w:rPr>
          <w:t>Ilustración 9 Registro Exitoso de Empleado</w:t>
        </w:r>
        <w:r w:rsidR="00D02BB6">
          <w:rPr>
            <w:noProof/>
            <w:webHidden/>
          </w:rPr>
          <w:tab/>
        </w:r>
        <w:r w:rsidR="00D02BB6">
          <w:rPr>
            <w:noProof/>
            <w:webHidden/>
          </w:rPr>
          <w:fldChar w:fldCharType="begin"/>
        </w:r>
        <w:r w:rsidR="00D02BB6">
          <w:rPr>
            <w:noProof/>
            <w:webHidden/>
          </w:rPr>
          <w:instrText xml:space="preserve"> PAGEREF _Toc31278542 \h </w:instrText>
        </w:r>
        <w:r w:rsidR="00D02BB6">
          <w:rPr>
            <w:noProof/>
            <w:webHidden/>
          </w:rPr>
        </w:r>
        <w:r w:rsidR="00D02BB6">
          <w:rPr>
            <w:noProof/>
            <w:webHidden/>
          </w:rPr>
          <w:fldChar w:fldCharType="separate"/>
        </w:r>
        <w:r w:rsidR="00D02BB6">
          <w:rPr>
            <w:noProof/>
            <w:webHidden/>
          </w:rPr>
          <w:t>20</w:t>
        </w:r>
        <w:r w:rsidR="00D02BB6">
          <w:rPr>
            <w:noProof/>
            <w:webHidden/>
          </w:rPr>
          <w:fldChar w:fldCharType="end"/>
        </w:r>
      </w:hyperlink>
    </w:p>
    <w:p w:rsidR="00D02BB6" w:rsidRDefault="007B7539">
      <w:pPr>
        <w:pStyle w:val="Tabladeilustraciones"/>
        <w:tabs>
          <w:tab w:val="right" w:leader="dot" w:pos="8828"/>
        </w:tabs>
        <w:rPr>
          <w:noProof/>
        </w:rPr>
      </w:pPr>
      <w:hyperlink w:anchor="_Toc31278543" w:history="1">
        <w:r w:rsidR="00D02BB6" w:rsidRPr="0002321E">
          <w:rPr>
            <w:rStyle w:val="Hipervnculo"/>
            <w:noProof/>
          </w:rPr>
          <w:t>Ilustración 10 Validación de Datos</w:t>
        </w:r>
        <w:r w:rsidR="00D02BB6">
          <w:rPr>
            <w:noProof/>
            <w:webHidden/>
          </w:rPr>
          <w:tab/>
        </w:r>
        <w:r w:rsidR="00D02BB6">
          <w:rPr>
            <w:noProof/>
            <w:webHidden/>
          </w:rPr>
          <w:fldChar w:fldCharType="begin"/>
        </w:r>
        <w:r w:rsidR="00D02BB6">
          <w:rPr>
            <w:noProof/>
            <w:webHidden/>
          </w:rPr>
          <w:instrText xml:space="preserve"> PAGEREF _Toc31278543 \h </w:instrText>
        </w:r>
        <w:r w:rsidR="00D02BB6">
          <w:rPr>
            <w:noProof/>
            <w:webHidden/>
          </w:rPr>
        </w:r>
        <w:r w:rsidR="00D02BB6">
          <w:rPr>
            <w:noProof/>
            <w:webHidden/>
          </w:rPr>
          <w:fldChar w:fldCharType="separate"/>
        </w:r>
        <w:r w:rsidR="00D02BB6">
          <w:rPr>
            <w:noProof/>
            <w:webHidden/>
          </w:rPr>
          <w:t>21</w:t>
        </w:r>
        <w:r w:rsidR="00D02BB6">
          <w:rPr>
            <w:noProof/>
            <w:webHidden/>
          </w:rPr>
          <w:fldChar w:fldCharType="end"/>
        </w:r>
      </w:hyperlink>
    </w:p>
    <w:p w:rsidR="00D02BB6" w:rsidRDefault="007B7539">
      <w:pPr>
        <w:pStyle w:val="Tabladeilustraciones"/>
        <w:tabs>
          <w:tab w:val="right" w:leader="dot" w:pos="8828"/>
        </w:tabs>
        <w:rPr>
          <w:noProof/>
        </w:rPr>
      </w:pPr>
      <w:hyperlink w:anchor="_Toc31278544" w:history="1">
        <w:r w:rsidR="00D02BB6" w:rsidRPr="0002321E">
          <w:rPr>
            <w:rStyle w:val="Hipervnculo"/>
            <w:noProof/>
          </w:rPr>
          <w:t>Ilustración 11 Cambiar Contraseña Estudiantes</w:t>
        </w:r>
        <w:r w:rsidR="00D02BB6">
          <w:rPr>
            <w:noProof/>
            <w:webHidden/>
          </w:rPr>
          <w:tab/>
        </w:r>
        <w:r w:rsidR="00D02BB6">
          <w:rPr>
            <w:noProof/>
            <w:webHidden/>
          </w:rPr>
          <w:fldChar w:fldCharType="begin"/>
        </w:r>
        <w:r w:rsidR="00D02BB6">
          <w:rPr>
            <w:noProof/>
            <w:webHidden/>
          </w:rPr>
          <w:instrText xml:space="preserve"> PAGEREF _Toc31278544 \h </w:instrText>
        </w:r>
        <w:r w:rsidR="00D02BB6">
          <w:rPr>
            <w:noProof/>
            <w:webHidden/>
          </w:rPr>
        </w:r>
        <w:r w:rsidR="00D02BB6">
          <w:rPr>
            <w:noProof/>
            <w:webHidden/>
          </w:rPr>
          <w:fldChar w:fldCharType="separate"/>
        </w:r>
        <w:r w:rsidR="00D02BB6">
          <w:rPr>
            <w:noProof/>
            <w:webHidden/>
          </w:rPr>
          <w:t>22</w:t>
        </w:r>
        <w:r w:rsidR="00D02BB6">
          <w:rPr>
            <w:noProof/>
            <w:webHidden/>
          </w:rPr>
          <w:fldChar w:fldCharType="end"/>
        </w:r>
      </w:hyperlink>
    </w:p>
    <w:p w:rsidR="00D02BB6" w:rsidRDefault="007B7539">
      <w:pPr>
        <w:pStyle w:val="Tabladeilustraciones"/>
        <w:tabs>
          <w:tab w:val="right" w:leader="dot" w:pos="8828"/>
        </w:tabs>
        <w:rPr>
          <w:noProof/>
        </w:rPr>
      </w:pPr>
      <w:hyperlink r:id="rId13" w:anchor="_Toc31278545" w:history="1">
        <w:r w:rsidR="00D02BB6" w:rsidRPr="0002321E">
          <w:rPr>
            <w:rStyle w:val="Hipervnculo"/>
            <w:noProof/>
          </w:rPr>
          <w:t>Ilustración 12 Crear Nueva Contraseña</w:t>
        </w:r>
        <w:r w:rsidR="00D02BB6">
          <w:rPr>
            <w:noProof/>
            <w:webHidden/>
          </w:rPr>
          <w:tab/>
        </w:r>
        <w:r w:rsidR="00D02BB6">
          <w:rPr>
            <w:noProof/>
            <w:webHidden/>
          </w:rPr>
          <w:fldChar w:fldCharType="begin"/>
        </w:r>
        <w:r w:rsidR="00D02BB6">
          <w:rPr>
            <w:noProof/>
            <w:webHidden/>
          </w:rPr>
          <w:instrText xml:space="preserve"> PAGEREF _Toc31278545 \h </w:instrText>
        </w:r>
        <w:r w:rsidR="00D02BB6">
          <w:rPr>
            <w:noProof/>
            <w:webHidden/>
          </w:rPr>
        </w:r>
        <w:r w:rsidR="00D02BB6">
          <w:rPr>
            <w:noProof/>
            <w:webHidden/>
          </w:rPr>
          <w:fldChar w:fldCharType="separate"/>
        </w:r>
        <w:r w:rsidR="00D02BB6">
          <w:rPr>
            <w:noProof/>
            <w:webHidden/>
          </w:rPr>
          <w:t>23</w:t>
        </w:r>
        <w:r w:rsidR="00D02BB6">
          <w:rPr>
            <w:noProof/>
            <w:webHidden/>
          </w:rPr>
          <w:fldChar w:fldCharType="end"/>
        </w:r>
      </w:hyperlink>
    </w:p>
    <w:p w:rsidR="00D02BB6" w:rsidRDefault="007B7539">
      <w:pPr>
        <w:pStyle w:val="Tabladeilustraciones"/>
        <w:tabs>
          <w:tab w:val="right" w:leader="dot" w:pos="8828"/>
        </w:tabs>
        <w:rPr>
          <w:noProof/>
        </w:rPr>
      </w:pPr>
      <w:hyperlink r:id="rId14" w:anchor="_Toc31278546" w:history="1">
        <w:r w:rsidR="00D02BB6" w:rsidRPr="0002321E">
          <w:rPr>
            <w:rStyle w:val="Hipervnculo"/>
            <w:noProof/>
          </w:rPr>
          <w:t>Ilustración 13 Confirmación Cambio de Contraseña</w:t>
        </w:r>
        <w:r w:rsidR="00D02BB6">
          <w:rPr>
            <w:noProof/>
            <w:webHidden/>
          </w:rPr>
          <w:tab/>
        </w:r>
        <w:r w:rsidR="00D02BB6">
          <w:rPr>
            <w:noProof/>
            <w:webHidden/>
          </w:rPr>
          <w:fldChar w:fldCharType="begin"/>
        </w:r>
        <w:r w:rsidR="00D02BB6">
          <w:rPr>
            <w:noProof/>
            <w:webHidden/>
          </w:rPr>
          <w:instrText xml:space="preserve"> PAGEREF _Toc31278546 \h </w:instrText>
        </w:r>
        <w:r w:rsidR="00D02BB6">
          <w:rPr>
            <w:noProof/>
            <w:webHidden/>
          </w:rPr>
        </w:r>
        <w:r w:rsidR="00D02BB6">
          <w:rPr>
            <w:noProof/>
            <w:webHidden/>
          </w:rPr>
          <w:fldChar w:fldCharType="separate"/>
        </w:r>
        <w:r w:rsidR="00D02BB6">
          <w:rPr>
            <w:noProof/>
            <w:webHidden/>
          </w:rPr>
          <w:t>24</w:t>
        </w:r>
        <w:r w:rsidR="00D02BB6">
          <w:rPr>
            <w:noProof/>
            <w:webHidden/>
          </w:rPr>
          <w:fldChar w:fldCharType="end"/>
        </w:r>
      </w:hyperlink>
    </w:p>
    <w:p w:rsidR="00D02BB6" w:rsidRDefault="007B7539">
      <w:pPr>
        <w:pStyle w:val="Tabladeilustraciones"/>
        <w:tabs>
          <w:tab w:val="right" w:leader="dot" w:pos="8828"/>
        </w:tabs>
        <w:rPr>
          <w:noProof/>
        </w:rPr>
      </w:pPr>
      <w:hyperlink r:id="rId15" w:anchor="_Toc31278547" w:history="1">
        <w:r w:rsidR="00D02BB6" w:rsidRPr="0002321E">
          <w:rPr>
            <w:rStyle w:val="Hipervnculo"/>
            <w:noProof/>
          </w:rPr>
          <w:t>Ilustración 14 Lista de Estudiantes Registrados</w:t>
        </w:r>
        <w:r w:rsidR="00D02BB6">
          <w:rPr>
            <w:noProof/>
            <w:webHidden/>
          </w:rPr>
          <w:tab/>
        </w:r>
        <w:r w:rsidR="00D02BB6">
          <w:rPr>
            <w:noProof/>
            <w:webHidden/>
          </w:rPr>
          <w:fldChar w:fldCharType="begin"/>
        </w:r>
        <w:r w:rsidR="00D02BB6">
          <w:rPr>
            <w:noProof/>
            <w:webHidden/>
          </w:rPr>
          <w:instrText xml:space="preserve"> PAGEREF _Toc31278547 \h </w:instrText>
        </w:r>
        <w:r w:rsidR="00D02BB6">
          <w:rPr>
            <w:noProof/>
            <w:webHidden/>
          </w:rPr>
        </w:r>
        <w:r w:rsidR="00D02BB6">
          <w:rPr>
            <w:noProof/>
            <w:webHidden/>
          </w:rPr>
          <w:fldChar w:fldCharType="separate"/>
        </w:r>
        <w:r w:rsidR="00D02BB6">
          <w:rPr>
            <w:noProof/>
            <w:webHidden/>
          </w:rPr>
          <w:t>25</w:t>
        </w:r>
        <w:r w:rsidR="00D02BB6">
          <w:rPr>
            <w:noProof/>
            <w:webHidden/>
          </w:rPr>
          <w:fldChar w:fldCharType="end"/>
        </w:r>
      </w:hyperlink>
    </w:p>
    <w:p w:rsidR="00D02BB6" w:rsidRDefault="007B7539">
      <w:pPr>
        <w:pStyle w:val="Tabladeilustraciones"/>
        <w:tabs>
          <w:tab w:val="right" w:leader="dot" w:pos="8828"/>
        </w:tabs>
        <w:rPr>
          <w:noProof/>
        </w:rPr>
      </w:pPr>
      <w:hyperlink w:anchor="_Toc31278548" w:history="1">
        <w:r w:rsidR="00D02BB6" w:rsidRPr="0002321E">
          <w:rPr>
            <w:rStyle w:val="Hipervnculo"/>
            <w:noProof/>
          </w:rPr>
          <w:t>Ilustración 15 Editar Estudiante</w:t>
        </w:r>
        <w:r w:rsidR="00D02BB6">
          <w:rPr>
            <w:noProof/>
            <w:webHidden/>
          </w:rPr>
          <w:tab/>
        </w:r>
        <w:r w:rsidR="00D02BB6">
          <w:rPr>
            <w:noProof/>
            <w:webHidden/>
          </w:rPr>
          <w:fldChar w:fldCharType="begin"/>
        </w:r>
        <w:r w:rsidR="00D02BB6">
          <w:rPr>
            <w:noProof/>
            <w:webHidden/>
          </w:rPr>
          <w:instrText xml:space="preserve"> PAGEREF _Toc31278548 \h </w:instrText>
        </w:r>
        <w:r w:rsidR="00D02BB6">
          <w:rPr>
            <w:noProof/>
            <w:webHidden/>
          </w:rPr>
        </w:r>
        <w:r w:rsidR="00D02BB6">
          <w:rPr>
            <w:noProof/>
            <w:webHidden/>
          </w:rPr>
          <w:fldChar w:fldCharType="separate"/>
        </w:r>
        <w:r w:rsidR="00D02BB6">
          <w:rPr>
            <w:noProof/>
            <w:webHidden/>
          </w:rPr>
          <w:t>26</w:t>
        </w:r>
        <w:r w:rsidR="00D02BB6">
          <w:rPr>
            <w:noProof/>
            <w:webHidden/>
          </w:rPr>
          <w:fldChar w:fldCharType="end"/>
        </w:r>
      </w:hyperlink>
    </w:p>
    <w:p w:rsidR="00D02BB6" w:rsidRDefault="007B7539">
      <w:pPr>
        <w:pStyle w:val="Tabladeilustraciones"/>
        <w:tabs>
          <w:tab w:val="right" w:leader="dot" w:pos="8828"/>
        </w:tabs>
        <w:rPr>
          <w:noProof/>
        </w:rPr>
      </w:pPr>
      <w:hyperlink r:id="rId16" w:anchor="_Toc31278549" w:history="1">
        <w:r w:rsidR="00D02BB6" w:rsidRPr="0002321E">
          <w:rPr>
            <w:rStyle w:val="Hipervnculo"/>
            <w:noProof/>
          </w:rPr>
          <w:t>Ilustración 16 Cambio de Estado</w:t>
        </w:r>
        <w:r w:rsidR="00D02BB6">
          <w:rPr>
            <w:noProof/>
            <w:webHidden/>
          </w:rPr>
          <w:tab/>
        </w:r>
        <w:r w:rsidR="00D02BB6">
          <w:rPr>
            <w:noProof/>
            <w:webHidden/>
          </w:rPr>
          <w:fldChar w:fldCharType="begin"/>
        </w:r>
        <w:r w:rsidR="00D02BB6">
          <w:rPr>
            <w:noProof/>
            <w:webHidden/>
          </w:rPr>
          <w:instrText xml:space="preserve"> PAGEREF _Toc31278549 \h </w:instrText>
        </w:r>
        <w:r w:rsidR="00D02BB6">
          <w:rPr>
            <w:noProof/>
            <w:webHidden/>
          </w:rPr>
        </w:r>
        <w:r w:rsidR="00D02BB6">
          <w:rPr>
            <w:noProof/>
            <w:webHidden/>
          </w:rPr>
          <w:fldChar w:fldCharType="separate"/>
        </w:r>
        <w:r w:rsidR="00D02BB6">
          <w:rPr>
            <w:noProof/>
            <w:webHidden/>
          </w:rPr>
          <w:t>27</w:t>
        </w:r>
        <w:r w:rsidR="00D02BB6">
          <w:rPr>
            <w:noProof/>
            <w:webHidden/>
          </w:rPr>
          <w:fldChar w:fldCharType="end"/>
        </w:r>
      </w:hyperlink>
    </w:p>
    <w:p w:rsidR="00D02BB6" w:rsidRDefault="007B7539">
      <w:pPr>
        <w:pStyle w:val="Tabladeilustraciones"/>
        <w:tabs>
          <w:tab w:val="right" w:leader="dot" w:pos="8828"/>
        </w:tabs>
        <w:rPr>
          <w:noProof/>
        </w:rPr>
      </w:pPr>
      <w:hyperlink w:anchor="_Toc31278550" w:history="1">
        <w:r w:rsidR="00D02BB6" w:rsidRPr="0002321E">
          <w:rPr>
            <w:rStyle w:val="Hipervnculo"/>
            <w:noProof/>
          </w:rPr>
          <w:t>Ilustración 17 Menú</w:t>
        </w:r>
        <w:r w:rsidR="00D02BB6">
          <w:rPr>
            <w:noProof/>
            <w:webHidden/>
          </w:rPr>
          <w:tab/>
        </w:r>
        <w:r w:rsidR="00D02BB6">
          <w:rPr>
            <w:noProof/>
            <w:webHidden/>
          </w:rPr>
          <w:fldChar w:fldCharType="begin"/>
        </w:r>
        <w:r w:rsidR="00D02BB6">
          <w:rPr>
            <w:noProof/>
            <w:webHidden/>
          </w:rPr>
          <w:instrText xml:space="preserve"> PAGEREF _Toc31278550 \h </w:instrText>
        </w:r>
        <w:r w:rsidR="00D02BB6">
          <w:rPr>
            <w:noProof/>
            <w:webHidden/>
          </w:rPr>
        </w:r>
        <w:r w:rsidR="00D02BB6">
          <w:rPr>
            <w:noProof/>
            <w:webHidden/>
          </w:rPr>
          <w:fldChar w:fldCharType="separate"/>
        </w:r>
        <w:r w:rsidR="00D02BB6">
          <w:rPr>
            <w:noProof/>
            <w:webHidden/>
          </w:rPr>
          <w:t>28</w:t>
        </w:r>
        <w:r w:rsidR="00D02BB6">
          <w:rPr>
            <w:noProof/>
            <w:webHidden/>
          </w:rPr>
          <w:fldChar w:fldCharType="end"/>
        </w:r>
      </w:hyperlink>
    </w:p>
    <w:p w:rsidR="00D02BB6" w:rsidRDefault="007B7539">
      <w:pPr>
        <w:pStyle w:val="Tabladeilustraciones"/>
        <w:tabs>
          <w:tab w:val="right" w:leader="dot" w:pos="8828"/>
        </w:tabs>
        <w:rPr>
          <w:noProof/>
        </w:rPr>
      </w:pPr>
      <w:hyperlink w:anchor="_Toc31278551" w:history="1">
        <w:r w:rsidR="00D02BB6" w:rsidRPr="0002321E">
          <w:rPr>
            <w:rStyle w:val="Hipervnculo"/>
            <w:noProof/>
          </w:rPr>
          <w:t>Ilustración 18 Registro y lista de programas</w:t>
        </w:r>
        <w:r w:rsidR="00D02BB6">
          <w:rPr>
            <w:noProof/>
            <w:webHidden/>
          </w:rPr>
          <w:tab/>
        </w:r>
        <w:r w:rsidR="00D02BB6">
          <w:rPr>
            <w:noProof/>
            <w:webHidden/>
          </w:rPr>
          <w:fldChar w:fldCharType="begin"/>
        </w:r>
        <w:r w:rsidR="00D02BB6">
          <w:rPr>
            <w:noProof/>
            <w:webHidden/>
          </w:rPr>
          <w:instrText xml:space="preserve"> PAGEREF _Toc31278551 \h </w:instrText>
        </w:r>
        <w:r w:rsidR="00D02BB6">
          <w:rPr>
            <w:noProof/>
            <w:webHidden/>
          </w:rPr>
        </w:r>
        <w:r w:rsidR="00D02BB6">
          <w:rPr>
            <w:noProof/>
            <w:webHidden/>
          </w:rPr>
          <w:fldChar w:fldCharType="separate"/>
        </w:r>
        <w:r w:rsidR="00D02BB6">
          <w:rPr>
            <w:noProof/>
            <w:webHidden/>
          </w:rPr>
          <w:t>29</w:t>
        </w:r>
        <w:r w:rsidR="00D02BB6">
          <w:rPr>
            <w:noProof/>
            <w:webHidden/>
          </w:rPr>
          <w:fldChar w:fldCharType="end"/>
        </w:r>
      </w:hyperlink>
    </w:p>
    <w:p w:rsidR="00D02BB6" w:rsidRDefault="007B7539">
      <w:pPr>
        <w:pStyle w:val="Tabladeilustraciones"/>
        <w:tabs>
          <w:tab w:val="right" w:leader="dot" w:pos="8828"/>
        </w:tabs>
        <w:rPr>
          <w:noProof/>
        </w:rPr>
      </w:pPr>
      <w:hyperlink w:anchor="_Toc31278552" w:history="1">
        <w:r w:rsidR="00D02BB6" w:rsidRPr="0002321E">
          <w:rPr>
            <w:rStyle w:val="Hipervnculo"/>
            <w:noProof/>
          </w:rPr>
          <w:t>Ilustración 19 Registro y Lista de Cargos</w:t>
        </w:r>
        <w:r w:rsidR="00D02BB6">
          <w:rPr>
            <w:noProof/>
            <w:webHidden/>
          </w:rPr>
          <w:tab/>
        </w:r>
        <w:r w:rsidR="00D02BB6">
          <w:rPr>
            <w:noProof/>
            <w:webHidden/>
          </w:rPr>
          <w:fldChar w:fldCharType="begin"/>
        </w:r>
        <w:r w:rsidR="00D02BB6">
          <w:rPr>
            <w:noProof/>
            <w:webHidden/>
          </w:rPr>
          <w:instrText xml:space="preserve"> PAGEREF _Toc31278552 \h </w:instrText>
        </w:r>
        <w:r w:rsidR="00D02BB6">
          <w:rPr>
            <w:noProof/>
            <w:webHidden/>
          </w:rPr>
        </w:r>
        <w:r w:rsidR="00D02BB6">
          <w:rPr>
            <w:noProof/>
            <w:webHidden/>
          </w:rPr>
          <w:fldChar w:fldCharType="separate"/>
        </w:r>
        <w:r w:rsidR="00D02BB6">
          <w:rPr>
            <w:noProof/>
            <w:webHidden/>
          </w:rPr>
          <w:t>29</w:t>
        </w:r>
        <w:r w:rsidR="00D02BB6">
          <w:rPr>
            <w:noProof/>
            <w:webHidden/>
          </w:rPr>
          <w:fldChar w:fldCharType="end"/>
        </w:r>
      </w:hyperlink>
    </w:p>
    <w:p w:rsidR="00D02BB6" w:rsidRDefault="007B7539">
      <w:pPr>
        <w:pStyle w:val="Tabladeilustraciones"/>
        <w:tabs>
          <w:tab w:val="right" w:leader="dot" w:pos="8828"/>
        </w:tabs>
        <w:rPr>
          <w:noProof/>
        </w:rPr>
      </w:pPr>
      <w:hyperlink w:anchor="_Toc31278553" w:history="1">
        <w:r w:rsidR="00D02BB6" w:rsidRPr="0002321E">
          <w:rPr>
            <w:rStyle w:val="Hipervnculo"/>
            <w:noProof/>
          </w:rPr>
          <w:t>Ilustración 20 Error al Registrar Cargo</w:t>
        </w:r>
        <w:r w:rsidR="00D02BB6">
          <w:rPr>
            <w:noProof/>
            <w:webHidden/>
          </w:rPr>
          <w:tab/>
        </w:r>
        <w:r w:rsidR="00D02BB6">
          <w:rPr>
            <w:noProof/>
            <w:webHidden/>
          </w:rPr>
          <w:fldChar w:fldCharType="begin"/>
        </w:r>
        <w:r w:rsidR="00D02BB6">
          <w:rPr>
            <w:noProof/>
            <w:webHidden/>
          </w:rPr>
          <w:instrText xml:space="preserve"> PAGEREF _Toc31278553 \h </w:instrText>
        </w:r>
        <w:r w:rsidR="00D02BB6">
          <w:rPr>
            <w:noProof/>
            <w:webHidden/>
          </w:rPr>
        </w:r>
        <w:r w:rsidR="00D02BB6">
          <w:rPr>
            <w:noProof/>
            <w:webHidden/>
          </w:rPr>
          <w:fldChar w:fldCharType="separate"/>
        </w:r>
        <w:r w:rsidR="00D02BB6">
          <w:rPr>
            <w:noProof/>
            <w:webHidden/>
          </w:rPr>
          <w:t>30</w:t>
        </w:r>
        <w:r w:rsidR="00D02BB6">
          <w:rPr>
            <w:noProof/>
            <w:webHidden/>
          </w:rPr>
          <w:fldChar w:fldCharType="end"/>
        </w:r>
      </w:hyperlink>
    </w:p>
    <w:p w:rsidR="00D02BB6" w:rsidRDefault="007B7539">
      <w:pPr>
        <w:pStyle w:val="Tabladeilustraciones"/>
        <w:tabs>
          <w:tab w:val="right" w:leader="dot" w:pos="8828"/>
        </w:tabs>
        <w:rPr>
          <w:noProof/>
        </w:rPr>
      </w:pPr>
      <w:hyperlink w:anchor="_Toc31278554" w:history="1">
        <w:r w:rsidR="00D02BB6" w:rsidRPr="0002321E">
          <w:rPr>
            <w:rStyle w:val="Hipervnculo"/>
            <w:noProof/>
          </w:rPr>
          <w:t>Ilustración 21 Registro, Detalles y Lista de Funciones por Programa</w:t>
        </w:r>
        <w:r w:rsidR="00D02BB6">
          <w:rPr>
            <w:noProof/>
            <w:webHidden/>
          </w:rPr>
          <w:tab/>
        </w:r>
        <w:r w:rsidR="00D02BB6">
          <w:rPr>
            <w:noProof/>
            <w:webHidden/>
          </w:rPr>
          <w:fldChar w:fldCharType="begin"/>
        </w:r>
        <w:r w:rsidR="00D02BB6">
          <w:rPr>
            <w:noProof/>
            <w:webHidden/>
          </w:rPr>
          <w:instrText xml:space="preserve"> PAGEREF _Toc31278554 \h </w:instrText>
        </w:r>
        <w:r w:rsidR="00D02BB6">
          <w:rPr>
            <w:noProof/>
            <w:webHidden/>
          </w:rPr>
        </w:r>
        <w:r w:rsidR="00D02BB6">
          <w:rPr>
            <w:noProof/>
            <w:webHidden/>
          </w:rPr>
          <w:fldChar w:fldCharType="separate"/>
        </w:r>
        <w:r w:rsidR="00D02BB6">
          <w:rPr>
            <w:noProof/>
            <w:webHidden/>
          </w:rPr>
          <w:t>31</w:t>
        </w:r>
        <w:r w:rsidR="00D02BB6">
          <w:rPr>
            <w:noProof/>
            <w:webHidden/>
          </w:rPr>
          <w:fldChar w:fldCharType="end"/>
        </w:r>
      </w:hyperlink>
    </w:p>
    <w:p w:rsidR="00D02BB6" w:rsidRDefault="007B7539">
      <w:pPr>
        <w:pStyle w:val="Tabladeilustraciones"/>
        <w:tabs>
          <w:tab w:val="right" w:leader="dot" w:pos="8828"/>
        </w:tabs>
        <w:rPr>
          <w:noProof/>
        </w:rPr>
      </w:pPr>
      <w:hyperlink w:anchor="_Toc31278555" w:history="1">
        <w:r w:rsidR="00D02BB6" w:rsidRPr="0002321E">
          <w:rPr>
            <w:rStyle w:val="Hipervnculo"/>
            <w:noProof/>
          </w:rPr>
          <w:t>Ilustración 22 Editar Funciones</w:t>
        </w:r>
        <w:r w:rsidR="00D02BB6">
          <w:rPr>
            <w:noProof/>
            <w:webHidden/>
          </w:rPr>
          <w:tab/>
        </w:r>
        <w:r w:rsidR="00D02BB6">
          <w:rPr>
            <w:noProof/>
            <w:webHidden/>
          </w:rPr>
          <w:fldChar w:fldCharType="begin"/>
        </w:r>
        <w:r w:rsidR="00D02BB6">
          <w:rPr>
            <w:noProof/>
            <w:webHidden/>
          </w:rPr>
          <w:instrText xml:space="preserve"> PAGEREF _Toc31278555 \h </w:instrText>
        </w:r>
        <w:r w:rsidR="00D02BB6">
          <w:rPr>
            <w:noProof/>
            <w:webHidden/>
          </w:rPr>
        </w:r>
        <w:r w:rsidR="00D02BB6">
          <w:rPr>
            <w:noProof/>
            <w:webHidden/>
          </w:rPr>
          <w:fldChar w:fldCharType="separate"/>
        </w:r>
        <w:r w:rsidR="00D02BB6">
          <w:rPr>
            <w:noProof/>
            <w:webHidden/>
          </w:rPr>
          <w:t>32</w:t>
        </w:r>
        <w:r w:rsidR="00D02BB6">
          <w:rPr>
            <w:noProof/>
            <w:webHidden/>
          </w:rPr>
          <w:fldChar w:fldCharType="end"/>
        </w:r>
      </w:hyperlink>
    </w:p>
    <w:p w:rsidR="00D02BB6" w:rsidRDefault="007B7539">
      <w:pPr>
        <w:pStyle w:val="Tabladeilustraciones"/>
        <w:tabs>
          <w:tab w:val="right" w:leader="dot" w:pos="8828"/>
        </w:tabs>
        <w:rPr>
          <w:noProof/>
        </w:rPr>
      </w:pPr>
      <w:hyperlink w:anchor="_Toc31278556" w:history="1">
        <w:r w:rsidR="00D02BB6" w:rsidRPr="0002321E">
          <w:rPr>
            <w:rStyle w:val="Hipervnculo"/>
            <w:noProof/>
          </w:rPr>
          <w:t>Ilustración 23 Visualizar Bitácoras del Estudiante</w:t>
        </w:r>
        <w:r w:rsidR="00D02BB6">
          <w:rPr>
            <w:noProof/>
            <w:webHidden/>
          </w:rPr>
          <w:tab/>
        </w:r>
        <w:r w:rsidR="00D02BB6">
          <w:rPr>
            <w:noProof/>
            <w:webHidden/>
          </w:rPr>
          <w:fldChar w:fldCharType="begin"/>
        </w:r>
        <w:r w:rsidR="00D02BB6">
          <w:rPr>
            <w:noProof/>
            <w:webHidden/>
          </w:rPr>
          <w:instrText xml:space="preserve"> PAGEREF _Toc31278556 \h </w:instrText>
        </w:r>
        <w:r w:rsidR="00D02BB6">
          <w:rPr>
            <w:noProof/>
            <w:webHidden/>
          </w:rPr>
        </w:r>
        <w:r w:rsidR="00D02BB6">
          <w:rPr>
            <w:noProof/>
            <w:webHidden/>
          </w:rPr>
          <w:fldChar w:fldCharType="separate"/>
        </w:r>
        <w:r w:rsidR="00D02BB6">
          <w:rPr>
            <w:noProof/>
            <w:webHidden/>
          </w:rPr>
          <w:t>32</w:t>
        </w:r>
        <w:r w:rsidR="00D02BB6">
          <w:rPr>
            <w:noProof/>
            <w:webHidden/>
          </w:rPr>
          <w:fldChar w:fldCharType="end"/>
        </w:r>
      </w:hyperlink>
    </w:p>
    <w:p w:rsidR="00D02BB6" w:rsidRDefault="007B7539">
      <w:pPr>
        <w:pStyle w:val="Tabladeilustraciones"/>
        <w:tabs>
          <w:tab w:val="right" w:leader="dot" w:pos="8828"/>
        </w:tabs>
        <w:rPr>
          <w:noProof/>
        </w:rPr>
      </w:pPr>
      <w:hyperlink w:anchor="_Toc31278557" w:history="1">
        <w:r w:rsidR="00D02BB6" w:rsidRPr="0002321E">
          <w:rPr>
            <w:rStyle w:val="Hipervnculo"/>
            <w:noProof/>
          </w:rPr>
          <w:t>Ilustración 24 Registro y Lista de Evaluaciones</w:t>
        </w:r>
        <w:r w:rsidR="00D02BB6">
          <w:rPr>
            <w:noProof/>
            <w:webHidden/>
          </w:rPr>
          <w:tab/>
        </w:r>
        <w:r w:rsidR="00D02BB6">
          <w:rPr>
            <w:noProof/>
            <w:webHidden/>
          </w:rPr>
          <w:fldChar w:fldCharType="begin"/>
        </w:r>
        <w:r w:rsidR="00D02BB6">
          <w:rPr>
            <w:noProof/>
            <w:webHidden/>
          </w:rPr>
          <w:instrText xml:space="preserve"> PAGEREF _Toc31278557 \h </w:instrText>
        </w:r>
        <w:r w:rsidR="00D02BB6">
          <w:rPr>
            <w:noProof/>
            <w:webHidden/>
          </w:rPr>
        </w:r>
        <w:r w:rsidR="00D02BB6">
          <w:rPr>
            <w:noProof/>
            <w:webHidden/>
          </w:rPr>
          <w:fldChar w:fldCharType="separate"/>
        </w:r>
        <w:r w:rsidR="00D02BB6">
          <w:rPr>
            <w:noProof/>
            <w:webHidden/>
          </w:rPr>
          <w:t>33</w:t>
        </w:r>
        <w:r w:rsidR="00D02BB6">
          <w:rPr>
            <w:noProof/>
            <w:webHidden/>
          </w:rPr>
          <w:fldChar w:fldCharType="end"/>
        </w:r>
      </w:hyperlink>
    </w:p>
    <w:p w:rsidR="00D02BB6" w:rsidRDefault="007B7539">
      <w:pPr>
        <w:pStyle w:val="Tabladeilustraciones"/>
        <w:tabs>
          <w:tab w:val="right" w:leader="dot" w:pos="8828"/>
        </w:tabs>
        <w:rPr>
          <w:noProof/>
        </w:rPr>
      </w:pPr>
      <w:hyperlink w:anchor="_Toc31278558" w:history="1">
        <w:r w:rsidR="00D02BB6" w:rsidRPr="0002321E">
          <w:rPr>
            <w:rStyle w:val="Hipervnculo"/>
            <w:noProof/>
          </w:rPr>
          <w:t>Ilustración 25 Editar Aspectos a Evaluar</w:t>
        </w:r>
        <w:r w:rsidR="00D02BB6">
          <w:rPr>
            <w:noProof/>
            <w:webHidden/>
          </w:rPr>
          <w:tab/>
        </w:r>
        <w:r w:rsidR="00D02BB6">
          <w:rPr>
            <w:noProof/>
            <w:webHidden/>
          </w:rPr>
          <w:fldChar w:fldCharType="begin"/>
        </w:r>
        <w:r w:rsidR="00D02BB6">
          <w:rPr>
            <w:noProof/>
            <w:webHidden/>
          </w:rPr>
          <w:instrText xml:space="preserve"> PAGEREF _Toc31278558 \h </w:instrText>
        </w:r>
        <w:r w:rsidR="00D02BB6">
          <w:rPr>
            <w:noProof/>
            <w:webHidden/>
          </w:rPr>
        </w:r>
        <w:r w:rsidR="00D02BB6">
          <w:rPr>
            <w:noProof/>
            <w:webHidden/>
          </w:rPr>
          <w:fldChar w:fldCharType="separate"/>
        </w:r>
        <w:r w:rsidR="00D02BB6">
          <w:rPr>
            <w:noProof/>
            <w:webHidden/>
          </w:rPr>
          <w:t>34</w:t>
        </w:r>
        <w:r w:rsidR="00D02BB6">
          <w:rPr>
            <w:noProof/>
            <w:webHidden/>
          </w:rPr>
          <w:fldChar w:fldCharType="end"/>
        </w:r>
      </w:hyperlink>
    </w:p>
    <w:p w:rsidR="00D02BB6" w:rsidRDefault="007B7539">
      <w:pPr>
        <w:pStyle w:val="Tabladeilustraciones"/>
        <w:tabs>
          <w:tab w:val="right" w:leader="dot" w:pos="8828"/>
        </w:tabs>
        <w:rPr>
          <w:noProof/>
        </w:rPr>
      </w:pPr>
      <w:hyperlink w:anchor="_Toc31278559" w:history="1">
        <w:r w:rsidR="00D02BB6" w:rsidRPr="0002321E">
          <w:rPr>
            <w:rStyle w:val="Hipervnculo"/>
            <w:noProof/>
          </w:rPr>
          <w:t>Ilustración 26 Crear y Visualizar Criterios a Evaluar por Programa</w:t>
        </w:r>
        <w:r w:rsidR="00D02BB6">
          <w:rPr>
            <w:noProof/>
            <w:webHidden/>
          </w:rPr>
          <w:tab/>
        </w:r>
        <w:r w:rsidR="00D02BB6">
          <w:rPr>
            <w:noProof/>
            <w:webHidden/>
          </w:rPr>
          <w:fldChar w:fldCharType="begin"/>
        </w:r>
        <w:r w:rsidR="00D02BB6">
          <w:rPr>
            <w:noProof/>
            <w:webHidden/>
          </w:rPr>
          <w:instrText xml:space="preserve"> PAGEREF _Toc31278559 \h </w:instrText>
        </w:r>
        <w:r w:rsidR="00D02BB6">
          <w:rPr>
            <w:noProof/>
            <w:webHidden/>
          </w:rPr>
        </w:r>
        <w:r w:rsidR="00D02BB6">
          <w:rPr>
            <w:noProof/>
            <w:webHidden/>
          </w:rPr>
          <w:fldChar w:fldCharType="separate"/>
        </w:r>
        <w:r w:rsidR="00D02BB6">
          <w:rPr>
            <w:noProof/>
            <w:webHidden/>
          </w:rPr>
          <w:t>34</w:t>
        </w:r>
        <w:r w:rsidR="00D02BB6">
          <w:rPr>
            <w:noProof/>
            <w:webHidden/>
          </w:rPr>
          <w:fldChar w:fldCharType="end"/>
        </w:r>
      </w:hyperlink>
    </w:p>
    <w:p w:rsidR="00D02BB6" w:rsidRDefault="007B7539">
      <w:pPr>
        <w:pStyle w:val="Tabladeilustraciones"/>
        <w:tabs>
          <w:tab w:val="right" w:leader="dot" w:pos="8828"/>
        </w:tabs>
        <w:rPr>
          <w:noProof/>
        </w:rPr>
      </w:pPr>
      <w:hyperlink w:anchor="_Toc31278560" w:history="1">
        <w:r w:rsidR="00D02BB6" w:rsidRPr="0002321E">
          <w:rPr>
            <w:rStyle w:val="Hipervnculo"/>
            <w:noProof/>
          </w:rPr>
          <w:t>Ilustración 27 Editar Criterios a Evaluar</w:t>
        </w:r>
        <w:r w:rsidR="00D02BB6">
          <w:rPr>
            <w:noProof/>
            <w:webHidden/>
          </w:rPr>
          <w:tab/>
        </w:r>
        <w:r w:rsidR="00D02BB6">
          <w:rPr>
            <w:noProof/>
            <w:webHidden/>
          </w:rPr>
          <w:fldChar w:fldCharType="begin"/>
        </w:r>
        <w:r w:rsidR="00D02BB6">
          <w:rPr>
            <w:noProof/>
            <w:webHidden/>
          </w:rPr>
          <w:instrText xml:space="preserve"> PAGEREF _Toc31278560 \h </w:instrText>
        </w:r>
        <w:r w:rsidR="00D02BB6">
          <w:rPr>
            <w:noProof/>
            <w:webHidden/>
          </w:rPr>
        </w:r>
        <w:r w:rsidR="00D02BB6">
          <w:rPr>
            <w:noProof/>
            <w:webHidden/>
          </w:rPr>
          <w:fldChar w:fldCharType="separate"/>
        </w:r>
        <w:r w:rsidR="00D02BB6">
          <w:rPr>
            <w:noProof/>
            <w:webHidden/>
          </w:rPr>
          <w:t>35</w:t>
        </w:r>
        <w:r w:rsidR="00D02BB6">
          <w:rPr>
            <w:noProof/>
            <w:webHidden/>
          </w:rPr>
          <w:fldChar w:fldCharType="end"/>
        </w:r>
      </w:hyperlink>
    </w:p>
    <w:p w:rsidR="004F21CE" w:rsidRDefault="00D02BB6" w:rsidP="0066132F">
      <w:pPr>
        <w:pStyle w:val="Textoindependiente"/>
        <w:tabs>
          <w:tab w:val="right" w:leader="dot" w:pos="9419"/>
        </w:tabs>
        <w:spacing w:before="22"/>
      </w:pPr>
      <w:r>
        <w:fldChar w:fldCharType="end"/>
      </w:r>
    </w:p>
    <w:p w:rsidR="004F21CE" w:rsidRDefault="004F21CE" w:rsidP="0066132F">
      <w:pPr>
        <w:pStyle w:val="Textoindependiente"/>
        <w:tabs>
          <w:tab w:val="right" w:leader="dot" w:pos="9419"/>
        </w:tabs>
        <w:spacing w:before="22"/>
      </w:pPr>
    </w:p>
    <w:p w:rsidR="004F21CE" w:rsidRDefault="004F21CE" w:rsidP="0066132F">
      <w:pPr>
        <w:pStyle w:val="Textoindependiente"/>
        <w:tabs>
          <w:tab w:val="right" w:leader="dot" w:pos="9419"/>
        </w:tabs>
        <w:spacing w:before="22"/>
      </w:pPr>
    </w:p>
    <w:p w:rsidR="004F21CE" w:rsidRDefault="004F21CE" w:rsidP="0066132F">
      <w:pPr>
        <w:pStyle w:val="Textoindependiente"/>
        <w:tabs>
          <w:tab w:val="right" w:leader="dot" w:pos="9419"/>
        </w:tabs>
        <w:spacing w:before="22"/>
      </w:pPr>
    </w:p>
    <w:p w:rsidR="004F21CE" w:rsidRDefault="004F21CE" w:rsidP="00D822FC">
      <w:pPr>
        <w:pStyle w:val="Ttulo1"/>
      </w:pPr>
      <w:bookmarkStart w:id="61" w:name="_Toc31278496"/>
      <w:r>
        <w:t>INTRODUCCION</w:t>
      </w:r>
      <w:bookmarkEnd w:id="61"/>
    </w:p>
    <w:p w:rsidR="004F21CE" w:rsidRDefault="004F21CE" w:rsidP="0066132F">
      <w:pPr>
        <w:pStyle w:val="Textoindependiente"/>
        <w:tabs>
          <w:tab w:val="right" w:leader="dot" w:pos="9419"/>
        </w:tabs>
        <w:spacing w:before="22"/>
        <w:rPr>
          <w:b/>
          <w:sz w:val="40"/>
          <w:szCs w:val="40"/>
        </w:rPr>
      </w:pPr>
    </w:p>
    <w:p w:rsidR="004F21CE" w:rsidRPr="001F69C4" w:rsidRDefault="004F21CE" w:rsidP="00D02BB6">
      <w:pPr>
        <w:pStyle w:val="Prrafodelista"/>
      </w:pPr>
      <w:r w:rsidRPr="001F69C4">
        <w:t xml:space="preserve">El sistema de información </w:t>
      </w:r>
      <w:del w:id="62" w:author="censa" w:date="2019-12-09T12:02:00Z">
        <w:r w:rsidRPr="001F69C4" w:rsidDel="00734355">
          <w:delText>SAVAS</w:delText>
        </w:r>
      </w:del>
      <w:ins w:id="63" w:author="censa" w:date="2019-12-09T12:02:00Z">
        <w:r>
          <w:t>Bitácoras Censa</w:t>
        </w:r>
      </w:ins>
      <w:r w:rsidRPr="001F69C4">
        <w:t xml:space="preserve">, es un aplicativo web elaborado para el </w:t>
      </w:r>
      <w:del w:id="64" w:author="censa" w:date="2019-12-09T12:02:00Z">
        <w:r w:rsidRPr="001F69C4" w:rsidDel="00734355">
          <w:delText>Supermercado “Mercados JZ”,</w:delText>
        </w:r>
      </w:del>
      <w:ins w:id="65" w:author="censa" w:date="2019-12-09T12:02:00Z">
        <w:r>
          <w:t>Centro de Sistemas de Antioquia CENSA,</w:t>
        </w:r>
      </w:ins>
      <w:r w:rsidRPr="001F69C4">
        <w:t xml:space="preserve"> </w:t>
      </w:r>
      <w:ins w:id="66" w:author="censa" w:date="2019-12-09T12:02:00Z">
        <w:r>
          <w:t>el</w:t>
        </w:r>
      </w:ins>
      <w:del w:id="67" w:author="censa" w:date="2019-12-09T12:02:00Z">
        <w:r w:rsidRPr="001F69C4" w:rsidDel="00734355">
          <w:delText>la</w:delText>
        </w:r>
      </w:del>
      <w:r w:rsidRPr="001F69C4">
        <w:t xml:space="preserve"> cual facilita la gestión de información para sus procesos y movimientos en los módulos de: </w:t>
      </w:r>
      <w:ins w:id="68" w:author="censa" w:date="2019-12-09T12:09:00Z">
        <w:r>
          <w:t xml:space="preserve">creación y </w:t>
        </w:r>
      </w:ins>
      <w:del w:id="69" w:author="censa" w:date="2019-12-09T12:03:00Z">
        <w:r w:rsidRPr="001F69C4" w:rsidDel="00734355">
          <w:delText>Ventas, Compras, Manejo de existencias, proveedores, productos</w:delText>
        </w:r>
      </w:del>
      <w:ins w:id="70" w:author="censa" w:date="2019-12-09T12:03:00Z">
        <w:r>
          <w:t>seguimiento</w:t>
        </w:r>
      </w:ins>
      <w:ins w:id="71" w:author="censa" w:date="2019-12-09T12:09:00Z">
        <w:r>
          <w:t xml:space="preserve"> de bitácoras de los estudiantes en etapa práctica de CENSA</w:t>
        </w:r>
      </w:ins>
      <w:del w:id="72" w:author="censa" w:date="2019-12-09T12:09:00Z">
        <w:r w:rsidRPr="001F69C4" w:rsidDel="00734355">
          <w:delText>, fidelización y usuarios</w:delText>
        </w:r>
      </w:del>
      <w:r w:rsidRPr="001F69C4">
        <w:t xml:space="preserve">.   </w:t>
      </w:r>
    </w:p>
    <w:p w:rsidR="004F21CE" w:rsidRPr="001F69C4" w:rsidRDefault="004F21CE" w:rsidP="00D02BB6">
      <w:pPr>
        <w:pStyle w:val="Prrafodelista"/>
      </w:pPr>
    </w:p>
    <w:p w:rsidR="004F21CE" w:rsidRDefault="004F21CE" w:rsidP="00D02BB6">
      <w:pPr>
        <w:pStyle w:val="Prrafodelista"/>
      </w:pPr>
      <w:r w:rsidRPr="001F69C4">
        <w:t xml:space="preserve">Este manual es una guía paso a paso del análisis y diseño realizado para el sistema de información el cual se acompaña de ilustraciones típicas que facilitan la compresión, uso y manejo correcto del sistema de información </w:t>
      </w:r>
      <w:del w:id="73" w:author="censa" w:date="2019-12-09T12:12:00Z">
        <w:r w:rsidRPr="001F69C4" w:rsidDel="00E759FD">
          <w:delText>SAVAS</w:delText>
        </w:r>
      </w:del>
      <w:ins w:id="74" w:author="censa" w:date="2019-12-09T12:12:00Z">
        <w:r>
          <w:t>Bitácoras Censa</w:t>
        </w:r>
      </w:ins>
      <w:r w:rsidRPr="001F69C4">
        <w:t>.</w:t>
      </w:r>
    </w:p>
    <w:p w:rsidR="00313431" w:rsidRDefault="00313431" w:rsidP="004F21CE">
      <w:pPr>
        <w:jc w:val="both"/>
        <w:rPr>
          <w:sz w:val="24"/>
          <w:szCs w:val="24"/>
        </w:rPr>
      </w:pPr>
    </w:p>
    <w:p w:rsidR="00FD67DD" w:rsidRDefault="00FD67DD" w:rsidP="00FD67DD">
      <w:pPr>
        <w:pStyle w:val="Ttulo1"/>
        <w:tabs>
          <w:tab w:val="left" w:pos="4362"/>
        </w:tabs>
        <w:jc w:val="left"/>
      </w:pPr>
    </w:p>
    <w:p w:rsidR="00FD67DD" w:rsidRDefault="00FD67DD" w:rsidP="00FD67DD">
      <w:pPr>
        <w:pStyle w:val="Ttulo1"/>
        <w:tabs>
          <w:tab w:val="left" w:pos="4362"/>
        </w:tabs>
        <w:jc w:val="left"/>
      </w:pPr>
    </w:p>
    <w:p w:rsidR="007B7539" w:rsidRDefault="007B7539" w:rsidP="00FD67DD">
      <w:pPr>
        <w:pStyle w:val="Ttulo1"/>
        <w:tabs>
          <w:tab w:val="left" w:pos="4362"/>
        </w:tabs>
        <w:jc w:val="left"/>
      </w:pPr>
    </w:p>
    <w:p w:rsidR="007B7539" w:rsidRDefault="007B7539" w:rsidP="00FD67DD">
      <w:pPr>
        <w:pStyle w:val="Ttulo1"/>
        <w:tabs>
          <w:tab w:val="left" w:pos="4362"/>
        </w:tabs>
        <w:jc w:val="left"/>
      </w:pPr>
    </w:p>
    <w:p w:rsidR="007B7539" w:rsidRDefault="007B7539" w:rsidP="00FD67DD">
      <w:pPr>
        <w:pStyle w:val="Ttulo1"/>
        <w:tabs>
          <w:tab w:val="left" w:pos="4362"/>
        </w:tabs>
        <w:jc w:val="left"/>
      </w:pPr>
    </w:p>
    <w:p w:rsidR="00313431" w:rsidRPr="00D822FC" w:rsidRDefault="00313431" w:rsidP="00D822FC">
      <w:pPr>
        <w:pStyle w:val="Ttulo3"/>
      </w:pPr>
      <w:bookmarkStart w:id="75" w:name="_Toc31278497"/>
      <w:r w:rsidRPr="00D822FC">
        <w:lastRenderedPageBreak/>
        <w:t>OBJETIVOS</w:t>
      </w:r>
      <w:bookmarkEnd w:id="75"/>
    </w:p>
    <w:p w:rsidR="00313431" w:rsidRDefault="00313431" w:rsidP="00313431">
      <w:pPr>
        <w:pStyle w:val="Textoindependiente"/>
        <w:rPr>
          <w:b/>
          <w:sz w:val="30"/>
        </w:rPr>
      </w:pPr>
    </w:p>
    <w:p w:rsidR="00313431" w:rsidRPr="001F69C4" w:rsidRDefault="00313431" w:rsidP="00D822FC">
      <w:pPr>
        <w:pStyle w:val="Ttulo1"/>
      </w:pPr>
      <w:bookmarkStart w:id="76" w:name="_Toc31278498"/>
      <w:r w:rsidRPr="001F69C4">
        <w:t>OBJETIVOS DEL PROYECTO</w:t>
      </w:r>
      <w:bookmarkEnd w:id="76"/>
    </w:p>
    <w:p w:rsidR="00313431" w:rsidRPr="001F69C4" w:rsidRDefault="00313431" w:rsidP="00313431">
      <w:pPr>
        <w:rPr>
          <w:b/>
          <w:sz w:val="24"/>
          <w:szCs w:val="24"/>
        </w:rPr>
      </w:pPr>
    </w:p>
    <w:p w:rsidR="00313431" w:rsidRPr="001F69C4" w:rsidRDefault="00313431" w:rsidP="00D822FC">
      <w:pPr>
        <w:pStyle w:val="Ttulo3"/>
      </w:pPr>
      <w:bookmarkStart w:id="77" w:name="_Toc31278499"/>
      <w:r w:rsidRPr="001F69C4">
        <w:t>GENERAL</w:t>
      </w:r>
      <w:bookmarkEnd w:id="77"/>
    </w:p>
    <w:p w:rsidR="00313431" w:rsidRPr="001F69C4" w:rsidRDefault="00313431" w:rsidP="00D02BB6">
      <w:pPr>
        <w:pStyle w:val="Prrafodelista"/>
        <w:rPr>
          <w:b/>
          <w:u w:val="single"/>
          <w:lang w:val="es-MX"/>
        </w:rPr>
      </w:pPr>
      <w:r w:rsidRPr="001F69C4">
        <w:rPr>
          <w:lang w:val="es-MX"/>
        </w:rPr>
        <w:t xml:space="preserve">Este manual tiene como finalidad suministrar al personal encargado una guía detallada del sistema </w:t>
      </w:r>
      <w:del w:id="78" w:author="censa" w:date="2019-12-09T12:14:00Z">
        <w:r w:rsidRPr="001F69C4" w:rsidDel="00E759FD">
          <w:rPr>
            <w:lang w:val="es-MX"/>
          </w:rPr>
          <w:delText>SAVAS (Sistema administrativo de ventas a Supermercados)</w:delText>
        </w:r>
      </w:del>
      <w:ins w:id="79" w:author="censa" w:date="2019-12-09T12:14:00Z">
        <w:r>
          <w:rPr>
            <w:lang w:val="es-MX"/>
          </w:rPr>
          <w:t>Bitácoras Censa</w:t>
        </w:r>
      </w:ins>
      <w:r w:rsidRPr="001F69C4">
        <w:rPr>
          <w:lang w:val="es-MX"/>
        </w:rPr>
        <w:t xml:space="preserve"> de una forma específica y  así detallar módulos, requisitos, diagramas UML para la configuración.</w:t>
      </w:r>
    </w:p>
    <w:p w:rsidR="00313431" w:rsidRPr="001F69C4" w:rsidRDefault="00313431" w:rsidP="00D822FC">
      <w:pPr>
        <w:pStyle w:val="Ttulo3"/>
        <w:rPr>
          <w:lang w:val="es-MX"/>
        </w:rPr>
      </w:pPr>
      <w:bookmarkStart w:id="80" w:name="_Toc31278500"/>
      <w:r w:rsidRPr="001F69C4">
        <w:rPr>
          <w:lang w:val="es-MX"/>
        </w:rPr>
        <w:t>ENTIDAD DEL CLIENTE</w:t>
      </w:r>
      <w:bookmarkEnd w:id="80"/>
      <w:r w:rsidRPr="001F69C4">
        <w:rPr>
          <w:lang w:val="es-MX"/>
        </w:rPr>
        <w:t xml:space="preserve"> </w:t>
      </w:r>
    </w:p>
    <w:p w:rsidR="00313431" w:rsidRPr="001F69C4" w:rsidRDefault="00313431" w:rsidP="00D02BB6">
      <w:pPr>
        <w:pStyle w:val="Prrafodelista"/>
        <w:rPr>
          <w:lang w:val="es-MX"/>
        </w:rPr>
      </w:pPr>
      <w:r w:rsidRPr="001F69C4">
        <w:rPr>
          <w:lang w:val="es-MX"/>
        </w:rPr>
        <w:t xml:space="preserve">Nuestro Cliente es el </w:t>
      </w:r>
      <w:del w:id="81" w:author="censa" w:date="2019-12-09T12:36:00Z">
        <w:r w:rsidRPr="001F69C4" w:rsidDel="00D8512F">
          <w:rPr>
            <w:lang w:val="es-MX"/>
          </w:rPr>
          <w:delText>supermercado “Mercados JZ”</w:delText>
        </w:r>
      </w:del>
      <w:ins w:id="82" w:author="censa" w:date="2019-12-09T12:36:00Z">
        <w:r>
          <w:rPr>
            <w:lang w:val="es-MX"/>
          </w:rPr>
          <w:t>Centro de Sistemas de Antioquia CENSA</w:t>
        </w:r>
      </w:ins>
      <w:r w:rsidRPr="001F69C4">
        <w:rPr>
          <w:lang w:val="es-MX"/>
        </w:rPr>
        <w:t xml:space="preserve"> que  requería un sistema que controlar</w:t>
      </w:r>
      <w:ins w:id="83" w:author="censa" w:date="2019-12-09T12:37:00Z">
        <w:r>
          <w:rPr>
            <w:lang w:val="es-MX"/>
          </w:rPr>
          <w:t>a</w:t>
        </w:r>
      </w:ins>
      <w:del w:id="84" w:author="censa" w:date="2019-12-09T12:37:00Z">
        <w:r w:rsidRPr="001F69C4" w:rsidDel="00D8512F">
          <w:rPr>
            <w:lang w:val="es-MX"/>
          </w:rPr>
          <w:delText>á</w:delText>
        </w:r>
      </w:del>
      <w:r w:rsidRPr="001F69C4">
        <w:rPr>
          <w:lang w:val="es-MX"/>
        </w:rPr>
        <w:t xml:space="preserve"> la información</w:t>
      </w:r>
      <w:ins w:id="85" w:author="censa" w:date="2019-12-09T12:37:00Z">
        <w:r>
          <w:rPr>
            <w:lang w:val="es-MX"/>
          </w:rPr>
          <w:t xml:space="preserve"> de las bitácoras y de los estudiantes</w:t>
        </w:r>
      </w:ins>
      <w:del w:id="86" w:author="censa" w:date="2019-12-09T12:37:00Z">
        <w:r w:rsidRPr="001F69C4" w:rsidDel="00D8512F">
          <w:rPr>
            <w:lang w:val="es-MX"/>
          </w:rPr>
          <w:delText xml:space="preserve"> de este</w:delText>
        </w:r>
      </w:del>
      <w:r w:rsidRPr="001F69C4">
        <w:rPr>
          <w:lang w:val="es-MX"/>
        </w:rPr>
        <w:t>.</w:t>
      </w:r>
    </w:p>
    <w:p w:rsidR="00313431" w:rsidRPr="001F69C4" w:rsidRDefault="00313431" w:rsidP="00313431">
      <w:pPr>
        <w:rPr>
          <w:sz w:val="24"/>
          <w:szCs w:val="24"/>
          <w:lang w:val="es-MX"/>
        </w:rPr>
      </w:pPr>
    </w:p>
    <w:p w:rsidR="00313431" w:rsidRPr="001F69C4" w:rsidRDefault="00313431" w:rsidP="00D822FC">
      <w:pPr>
        <w:pStyle w:val="Ttulo3"/>
        <w:rPr>
          <w:lang w:val="es-MX"/>
        </w:rPr>
      </w:pPr>
      <w:bookmarkStart w:id="87" w:name="_Toc31278501"/>
      <w:r w:rsidRPr="001F69C4">
        <w:rPr>
          <w:lang w:val="es-MX"/>
        </w:rPr>
        <w:t>DESCRIPCIÓN DEL APLICATIVO</w:t>
      </w:r>
      <w:bookmarkEnd w:id="87"/>
    </w:p>
    <w:p w:rsidR="00313431" w:rsidRPr="001F69C4" w:rsidRDefault="00313431" w:rsidP="00D02BB6">
      <w:pPr>
        <w:pStyle w:val="Prrafodelista"/>
        <w:rPr>
          <w:lang w:val="es-MX"/>
        </w:rPr>
      </w:pPr>
      <w:del w:id="88" w:author="censa" w:date="2019-12-09T12:38:00Z">
        <w:r w:rsidRPr="001F69C4" w:rsidDel="00D8512F">
          <w:rPr>
            <w:lang w:val="es-MX"/>
          </w:rPr>
          <w:delText xml:space="preserve">SAVAS </w:delText>
        </w:r>
      </w:del>
      <w:ins w:id="89" w:author="censa" w:date="2019-12-09T12:38:00Z">
        <w:r>
          <w:rPr>
            <w:lang w:val="es-MX"/>
          </w:rPr>
          <w:t xml:space="preserve">Bitácoras Censa </w:t>
        </w:r>
      </w:ins>
      <w:r w:rsidRPr="001F69C4">
        <w:rPr>
          <w:lang w:val="es-MX"/>
        </w:rPr>
        <w:t>es un sistema que permite gestionar las</w:t>
      </w:r>
      <w:ins w:id="90" w:author="censa" w:date="2019-12-09T12:38:00Z">
        <w:r>
          <w:rPr>
            <w:lang w:val="es-MX"/>
          </w:rPr>
          <w:t xml:space="preserve"> bitácoras y su respectivo seguimiento</w:t>
        </w:r>
      </w:ins>
      <w:del w:id="91" w:author="censa" w:date="2019-12-09T12:38:00Z">
        <w:r w:rsidRPr="001F69C4" w:rsidDel="00D8512F">
          <w:rPr>
            <w:lang w:val="es-MX"/>
          </w:rPr>
          <w:delText xml:space="preserve"> ventas, compras, existencias y productos</w:delText>
        </w:r>
      </w:del>
      <w:r w:rsidRPr="001F69C4">
        <w:rPr>
          <w:lang w:val="es-MX"/>
        </w:rPr>
        <w:t>, además permite al usuario tener un control de la información de</w:t>
      </w:r>
      <w:ins w:id="92" w:author="censa" w:date="2019-12-09T12:40:00Z">
        <w:r>
          <w:rPr>
            <w:lang w:val="es-MX"/>
          </w:rPr>
          <w:t xml:space="preserve"> sus auxiliares</w:t>
        </w:r>
      </w:ins>
      <w:ins w:id="93" w:author="censa" w:date="2019-12-09T12:41:00Z">
        <w:r>
          <w:rPr>
            <w:lang w:val="es-MX"/>
          </w:rPr>
          <w:t xml:space="preserve"> y de</w:t>
        </w:r>
      </w:ins>
      <w:r w:rsidRPr="001F69C4">
        <w:rPr>
          <w:lang w:val="es-MX"/>
        </w:rPr>
        <w:t xml:space="preserve"> los </w:t>
      </w:r>
      <w:del w:id="94" w:author="censa" w:date="2019-12-09T12:39:00Z">
        <w:r w:rsidRPr="001F69C4" w:rsidDel="00D8512F">
          <w:rPr>
            <w:lang w:val="es-MX"/>
          </w:rPr>
          <w:delText>clientes, proveedores y empleados del supermercado</w:delText>
        </w:r>
      </w:del>
      <w:ins w:id="95" w:author="censa" w:date="2019-12-09T12:39:00Z">
        <w:r>
          <w:rPr>
            <w:lang w:val="es-MX"/>
          </w:rPr>
          <w:t>estudiantes en etapa pr</w:t>
        </w:r>
      </w:ins>
      <w:ins w:id="96" w:author="censa" w:date="2019-12-09T12:41:00Z">
        <w:r>
          <w:rPr>
            <w:lang w:val="es-MX"/>
          </w:rPr>
          <w:t>á</w:t>
        </w:r>
      </w:ins>
      <w:ins w:id="97" w:author="censa" w:date="2019-12-09T12:39:00Z">
        <w:r>
          <w:rPr>
            <w:lang w:val="es-MX"/>
          </w:rPr>
          <w:t>ctica</w:t>
        </w:r>
      </w:ins>
      <w:r w:rsidRPr="001F69C4">
        <w:rPr>
          <w:lang w:val="es-MX"/>
        </w:rPr>
        <w:t>.</w:t>
      </w:r>
    </w:p>
    <w:p w:rsidR="00313431" w:rsidRPr="001F69C4" w:rsidRDefault="00313431" w:rsidP="00313431">
      <w:pPr>
        <w:rPr>
          <w:sz w:val="24"/>
          <w:szCs w:val="24"/>
          <w:lang w:val="es-MX"/>
        </w:rPr>
      </w:pPr>
    </w:p>
    <w:p w:rsidR="00313431" w:rsidRPr="001F69C4" w:rsidRDefault="00313431" w:rsidP="00D822FC">
      <w:pPr>
        <w:pStyle w:val="Ttulo3"/>
        <w:rPr>
          <w:lang w:val="es-MX"/>
        </w:rPr>
      </w:pPr>
      <w:bookmarkStart w:id="98" w:name="_Toc31278502"/>
      <w:r w:rsidRPr="001F69C4">
        <w:rPr>
          <w:lang w:val="es-MX"/>
        </w:rPr>
        <w:t>FINALIDAD DEL MANUAL</w:t>
      </w:r>
      <w:bookmarkEnd w:id="98"/>
      <w:r w:rsidRPr="001F69C4">
        <w:rPr>
          <w:lang w:val="es-MX"/>
        </w:rPr>
        <w:t xml:space="preserve"> </w:t>
      </w:r>
    </w:p>
    <w:p w:rsidR="00313431" w:rsidRPr="001F69C4" w:rsidRDefault="00313431" w:rsidP="00D02BB6">
      <w:pPr>
        <w:pStyle w:val="Prrafodelista"/>
        <w:rPr>
          <w:lang w:val="es-MX"/>
        </w:rPr>
      </w:pPr>
      <w:r w:rsidRPr="001F69C4">
        <w:rPr>
          <w:lang w:val="es-MX"/>
        </w:rPr>
        <w:t xml:space="preserve">La finalidad del manual es tener una guía estructurada del diseño y análisis,  para hacer un uso adecuado del sistema de información </w:t>
      </w:r>
      <w:del w:id="99" w:author="censa" w:date="2019-12-09T12:41:00Z">
        <w:r w:rsidRPr="001F69C4" w:rsidDel="00D8512F">
          <w:rPr>
            <w:lang w:val="es-MX"/>
          </w:rPr>
          <w:delText>SAVAS</w:delText>
        </w:r>
      </w:del>
      <w:ins w:id="100" w:author="censa" w:date="2019-12-09T12:41:00Z">
        <w:r>
          <w:rPr>
            <w:lang w:val="es-MX"/>
          </w:rPr>
          <w:t>Bitácoras Censa</w:t>
        </w:r>
      </w:ins>
      <w:r w:rsidRPr="001F69C4">
        <w:rPr>
          <w:lang w:val="es-MX"/>
        </w:rPr>
        <w:t>.</w:t>
      </w:r>
    </w:p>
    <w:p w:rsidR="00313431" w:rsidRPr="001F69C4" w:rsidRDefault="00313431" w:rsidP="00313431">
      <w:pPr>
        <w:rPr>
          <w:sz w:val="24"/>
          <w:szCs w:val="24"/>
          <w:lang w:val="es-MX"/>
        </w:rPr>
      </w:pPr>
    </w:p>
    <w:p w:rsidR="00313431" w:rsidRPr="002C2DF1" w:rsidRDefault="00313431" w:rsidP="00D822FC">
      <w:pPr>
        <w:pStyle w:val="Ttulo1"/>
      </w:pPr>
      <w:bookmarkStart w:id="101" w:name="_Toc31278503"/>
      <w:r w:rsidRPr="002C2DF1">
        <w:t>REQUISITOS FUNCIONALES</w:t>
      </w:r>
      <w:bookmarkEnd w:id="101"/>
    </w:p>
    <w:p w:rsidR="00313431" w:rsidRPr="001F69C4" w:rsidRDefault="00313431" w:rsidP="00313431">
      <w:pPr>
        <w:jc w:val="both"/>
        <w:rPr>
          <w:rFonts w:eastAsia="Calibri"/>
          <w:b/>
          <w:sz w:val="24"/>
          <w:szCs w:val="24"/>
          <w:lang w:val="es-MX" w:eastAsia="es-ES"/>
        </w:rPr>
      </w:pPr>
    </w:p>
    <w:p w:rsidR="00313431" w:rsidRDefault="00313431" w:rsidP="00D02BB6">
      <w:pPr>
        <w:pStyle w:val="Prrafodelista"/>
      </w:pPr>
      <w:r w:rsidRPr="001F69C4">
        <w:t>Expresan la naturaleza del funcionamiento del sistema (cómo interacciona el sistema con su entorno y cuáles van a ser su estado y funcionamiento).</w:t>
      </w:r>
    </w:p>
    <w:p w:rsidR="00313431" w:rsidRDefault="00313431" w:rsidP="00D822FC">
      <w:pPr>
        <w:pStyle w:val="Ttulo3"/>
      </w:pPr>
    </w:p>
    <w:p w:rsidR="00313431" w:rsidRPr="00AF5B03" w:rsidRDefault="00AF5B03" w:rsidP="00D822FC">
      <w:pPr>
        <w:pStyle w:val="Ttulo3"/>
      </w:pPr>
      <w:bookmarkStart w:id="102" w:name="_Toc31278504"/>
      <w:r w:rsidRPr="00AF5B03">
        <w:t>Requerimientos de hardware</w:t>
      </w:r>
      <w:bookmarkEnd w:id="102"/>
    </w:p>
    <w:p w:rsidR="00313431" w:rsidRDefault="00313431" w:rsidP="00313431">
      <w:pPr>
        <w:pStyle w:val="Textoindependiente"/>
        <w:spacing w:before="2"/>
        <w:jc w:val="center"/>
        <w:rPr>
          <w:b/>
          <w:sz w:val="28"/>
        </w:rPr>
      </w:pPr>
    </w:p>
    <w:p w:rsidR="00313431" w:rsidRDefault="00313431" w:rsidP="00313431">
      <w:pPr>
        <w:jc w:val="both"/>
        <w:rPr>
          <w:color w:val="212121"/>
        </w:rPr>
      </w:pPr>
      <w:r>
        <w:rPr>
          <w:color w:val="212121"/>
        </w:rPr>
        <w:t>El software fue desarrollado para ser soportado por:</w:t>
      </w:r>
    </w:p>
    <w:p w:rsidR="00313431" w:rsidRPr="00313431" w:rsidRDefault="00313431" w:rsidP="00313431">
      <w:pPr>
        <w:jc w:val="both"/>
        <w:rPr>
          <w:color w:val="212121"/>
        </w:rPr>
      </w:pPr>
      <w:r>
        <w:rPr>
          <w:color w:val="212121"/>
        </w:rPr>
        <w:t xml:space="preserve"> 4 GB de</w:t>
      </w:r>
      <w:r w:rsidR="00FD67DD">
        <w:rPr>
          <w:color w:val="212121"/>
        </w:rPr>
        <w:t xml:space="preserve"> </w:t>
      </w:r>
      <w:r>
        <w:rPr>
          <w:color w:val="212121"/>
        </w:rPr>
        <w:t xml:space="preserve">memoria </w:t>
      </w:r>
      <w:proofErr w:type="spellStart"/>
      <w:r>
        <w:rPr>
          <w:color w:val="212121"/>
        </w:rPr>
        <w:t>Ram</w:t>
      </w:r>
      <w:proofErr w:type="spellEnd"/>
      <w:r>
        <w:rPr>
          <w:color w:val="212121"/>
        </w:rPr>
        <w:t xml:space="preserve"> (Como mínimo).</w:t>
      </w:r>
    </w:p>
    <w:p w:rsidR="00313431" w:rsidRDefault="00313431" w:rsidP="00313431">
      <w:pPr>
        <w:pStyle w:val="Textoindependiente"/>
        <w:spacing w:before="41" w:line="276" w:lineRule="auto"/>
        <w:ind w:right="5375"/>
        <w:rPr>
          <w:color w:val="212121"/>
        </w:rPr>
      </w:pPr>
      <w:r>
        <w:rPr>
          <w:color w:val="212121"/>
        </w:rPr>
        <w:t xml:space="preserve">Procesador tercera generación </w:t>
      </w:r>
      <w:proofErr w:type="spellStart"/>
      <w:r>
        <w:rPr>
          <w:color w:val="212121"/>
        </w:rPr>
        <w:t>intelcore</w:t>
      </w:r>
      <w:proofErr w:type="spellEnd"/>
      <w:r>
        <w:rPr>
          <w:color w:val="212121"/>
        </w:rPr>
        <w:t xml:space="preserve"> i3Disco duro de 1TB</w:t>
      </w:r>
    </w:p>
    <w:p w:rsidR="00313431" w:rsidRPr="00AF5B03" w:rsidRDefault="00AF5B03" w:rsidP="00D822FC">
      <w:pPr>
        <w:pStyle w:val="Ttulo3"/>
      </w:pPr>
      <w:bookmarkStart w:id="103" w:name="_Toc31278505"/>
      <w:r w:rsidRPr="00AF5B03">
        <w:t>Requerimientos de software</w:t>
      </w:r>
      <w:bookmarkEnd w:id="103"/>
    </w:p>
    <w:p w:rsidR="00313431" w:rsidRDefault="00313431" w:rsidP="00DF20C7">
      <w:pPr>
        <w:pStyle w:val="Textoindependiente"/>
        <w:spacing w:before="41" w:line="276" w:lineRule="auto"/>
        <w:ind w:right="5375"/>
        <w:jc w:val="both"/>
        <w:rPr>
          <w:color w:val="212121"/>
        </w:rPr>
      </w:pPr>
      <w:r>
        <w:rPr>
          <w:color w:val="212121"/>
        </w:rPr>
        <w:t xml:space="preserve">Sistema operativo </w:t>
      </w:r>
      <w:proofErr w:type="spellStart"/>
      <w:proofErr w:type="gramStart"/>
      <w:r>
        <w:rPr>
          <w:color w:val="212121"/>
        </w:rPr>
        <w:t>windows</w:t>
      </w:r>
      <w:proofErr w:type="spellEnd"/>
      <w:r>
        <w:rPr>
          <w:color w:val="212121"/>
        </w:rPr>
        <w:t>(</w:t>
      </w:r>
      <w:proofErr w:type="gramEnd"/>
      <w:r>
        <w:rPr>
          <w:color w:val="212121"/>
        </w:rPr>
        <w:t xml:space="preserve">7 en </w:t>
      </w:r>
      <w:r>
        <w:rPr>
          <w:color w:val="212121"/>
        </w:rPr>
        <w:lastRenderedPageBreak/>
        <w:t>adelante)</w:t>
      </w:r>
    </w:p>
    <w:p w:rsidR="00313431" w:rsidRDefault="00313431" w:rsidP="00C30E1F">
      <w:pPr>
        <w:pStyle w:val="Textoindependiente"/>
        <w:spacing w:before="41" w:line="276" w:lineRule="auto"/>
        <w:ind w:right="5375"/>
        <w:rPr>
          <w:color w:val="212121"/>
        </w:rPr>
      </w:pPr>
      <w:r>
        <w:rPr>
          <w:color w:val="212121"/>
        </w:rPr>
        <w:t xml:space="preserve">Base de datos SQL </w:t>
      </w:r>
      <w:proofErr w:type="gramStart"/>
      <w:r>
        <w:rPr>
          <w:color w:val="212121"/>
        </w:rPr>
        <w:t>server(</w:t>
      </w:r>
      <w:proofErr w:type="gramEnd"/>
      <w:r>
        <w:rPr>
          <w:color w:val="212121"/>
        </w:rPr>
        <w:t>Express)</w:t>
      </w:r>
    </w:p>
    <w:p w:rsidR="00C30E1F" w:rsidRDefault="00C30E1F" w:rsidP="00C30E1F">
      <w:pPr>
        <w:pStyle w:val="Textoindependiente"/>
        <w:spacing w:line="276" w:lineRule="auto"/>
        <w:ind w:right="5356"/>
        <w:rPr>
          <w:color w:val="212121"/>
        </w:rPr>
      </w:pPr>
      <w:r>
        <w:rPr>
          <w:color w:val="212121"/>
        </w:rPr>
        <w:t xml:space="preserve">Adobe </w:t>
      </w:r>
      <w:proofErr w:type="spellStart"/>
      <w:proofErr w:type="gramStart"/>
      <w:r>
        <w:rPr>
          <w:color w:val="212121"/>
        </w:rPr>
        <w:t>reader</w:t>
      </w:r>
      <w:proofErr w:type="spellEnd"/>
      <w:r>
        <w:rPr>
          <w:color w:val="212121"/>
        </w:rPr>
        <w:t>(</w:t>
      </w:r>
      <w:proofErr w:type="gramEnd"/>
      <w:r>
        <w:rPr>
          <w:color w:val="212121"/>
        </w:rPr>
        <w:t>PDF)</w:t>
      </w:r>
    </w:p>
    <w:p w:rsidR="00C30E1F" w:rsidRDefault="00C30E1F" w:rsidP="00C30E1F">
      <w:pPr>
        <w:pStyle w:val="Textoindependiente"/>
        <w:spacing w:line="276" w:lineRule="auto"/>
        <w:ind w:right="5356"/>
        <w:rPr>
          <w:color w:val="212121"/>
        </w:rPr>
      </w:pPr>
    </w:p>
    <w:p w:rsidR="00C30E1F" w:rsidRDefault="00C30E1F" w:rsidP="00C30E1F">
      <w:pPr>
        <w:pStyle w:val="Textoindependiente"/>
        <w:spacing w:line="276" w:lineRule="auto"/>
        <w:ind w:right="5356"/>
        <w:rPr>
          <w:color w:val="212121"/>
        </w:rPr>
      </w:pPr>
    </w:p>
    <w:p w:rsidR="00C30E1F" w:rsidRDefault="00C30E1F" w:rsidP="00C30E1F">
      <w:pPr>
        <w:pStyle w:val="Textoindependiente"/>
        <w:spacing w:line="276" w:lineRule="auto"/>
        <w:ind w:right="5356"/>
        <w:rPr>
          <w:color w:val="212121"/>
        </w:rPr>
      </w:pPr>
    </w:p>
    <w:p w:rsidR="00C30E1F" w:rsidRDefault="00C30E1F" w:rsidP="00C30E1F">
      <w:pPr>
        <w:pStyle w:val="Textoindependiente"/>
        <w:spacing w:line="276" w:lineRule="auto"/>
        <w:ind w:right="5356"/>
        <w:rPr>
          <w:color w:val="212121"/>
        </w:rPr>
      </w:pPr>
    </w:p>
    <w:p w:rsidR="00C30E1F" w:rsidRDefault="00C30E1F" w:rsidP="00C30E1F">
      <w:pPr>
        <w:pStyle w:val="Textoindependiente"/>
        <w:spacing w:line="276" w:lineRule="auto"/>
        <w:ind w:right="5356"/>
        <w:rPr>
          <w:color w:val="212121"/>
        </w:rPr>
      </w:pPr>
    </w:p>
    <w:p w:rsidR="00C30E1F" w:rsidRDefault="00C30E1F" w:rsidP="00C30E1F">
      <w:pPr>
        <w:pStyle w:val="Textoindependiente"/>
        <w:spacing w:line="276" w:lineRule="auto"/>
        <w:ind w:right="5356"/>
        <w:rPr>
          <w:color w:val="212121"/>
        </w:rPr>
      </w:pPr>
    </w:p>
    <w:p w:rsidR="00C30E1F" w:rsidRDefault="00C30E1F" w:rsidP="00C30E1F">
      <w:pPr>
        <w:pStyle w:val="Textoindependiente"/>
        <w:spacing w:line="276" w:lineRule="auto"/>
        <w:ind w:right="5356"/>
        <w:rPr>
          <w:color w:val="212121"/>
        </w:rPr>
      </w:pPr>
    </w:p>
    <w:p w:rsidR="00C30E1F" w:rsidRDefault="00C30E1F" w:rsidP="00C30E1F">
      <w:pPr>
        <w:pStyle w:val="Textoindependiente"/>
        <w:spacing w:line="276" w:lineRule="auto"/>
        <w:ind w:right="5356"/>
        <w:rPr>
          <w:color w:val="212121"/>
        </w:rPr>
      </w:pPr>
    </w:p>
    <w:p w:rsidR="00C30E1F" w:rsidRDefault="00C30E1F" w:rsidP="00C30E1F">
      <w:pPr>
        <w:pStyle w:val="Textoindependiente"/>
        <w:spacing w:line="276" w:lineRule="auto"/>
        <w:ind w:right="5356"/>
        <w:rPr>
          <w:color w:val="212121"/>
        </w:rPr>
      </w:pPr>
    </w:p>
    <w:p w:rsidR="00C30E1F" w:rsidRDefault="00C30E1F" w:rsidP="00C30E1F">
      <w:pPr>
        <w:pStyle w:val="Textoindependiente"/>
        <w:spacing w:line="276" w:lineRule="auto"/>
        <w:ind w:right="5356"/>
        <w:rPr>
          <w:color w:val="212121"/>
        </w:rPr>
      </w:pPr>
    </w:p>
    <w:p w:rsidR="00C30E1F" w:rsidRDefault="00C30E1F" w:rsidP="00C30E1F">
      <w:pPr>
        <w:pStyle w:val="Textoindependiente"/>
        <w:spacing w:line="276" w:lineRule="auto"/>
        <w:ind w:right="5356"/>
        <w:rPr>
          <w:color w:val="212121"/>
        </w:rPr>
      </w:pPr>
    </w:p>
    <w:p w:rsidR="00C30E1F" w:rsidRPr="00D822FC" w:rsidRDefault="00C30E1F" w:rsidP="00D822FC">
      <w:pPr>
        <w:pStyle w:val="Ttulo1"/>
      </w:pPr>
      <w:r>
        <w:t xml:space="preserve"> </w:t>
      </w:r>
      <w:bookmarkStart w:id="104" w:name="_Toc31278506"/>
      <w:r w:rsidRPr="00D822FC">
        <w:t>INGRESO AL SISTEMA</w:t>
      </w:r>
      <w:bookmarkEnd w:id="104"/>
    </w:p>
    <w:p w:rsidR="00C30E1F" w:rsidRDefault="00C30E1F" w:rsidP="00C30E1F">
      <w:pPr>
        <w:pStyle w:val="Ttulo1"/>
        <w:tabs>
          <w:tab w:val="left" w:pos="3633"/>
        </w:tabs>
      </w:pPr>
    </w:p>
    <w:p w:rsidR="00C30E1F" w:rsidRDefault="00C30E1F" w:rsidP="00D02BB6">
      <w:pPr>
        <w:pStyle w:val="Prrafodelista"/>
      </w:pPr>
      <w:r>
        <w:t>Es el proceso que se encarga de administrar el ingreso a la aplicación mediante cuentas de usuario, tomando medidas de seguridad con respecto a los privilegios que se tiene según el rol de la cuenta. En esta aplicación solo maneja rol de usuario (Administrador, auxiliar), debido a la finalidad de la misma.</w:t>
      </w:r>
    </w:p>
    <w:p w:rsidR="000D5208" w:rsidRDefault="000D5208" w:rsidP="00D02BB6">
      <w:pPr>
        <w:pStyle w:val="Prrafodelista"/>
      </w:pPr>
    </w:p>
    <w:p w:rsidR="000D5208" w:rsidRDefault="000D5208" w:rsidP="00C30E1F">
      <w:pPr>
        <w:pStyle w:val="Textoindependiente"/>
        <w:spacing w:before="10"/>
        <w:rPr>
          <w:b/>
          <w:sz w:val="26"/>
        </w:rPr>
      </w:pPr>
      <w:r>
        <w:rPr>
          <w:b/>
          <w:sz w:val="26"/>
        </w:rPr>
        <w:t>LOGIN</w:t>
      </w:r>
    </w:p>
    <w:p w:rsidR="00C30E1F" w:rsidRDefault="000D5208" w:rsidP="00D02BB6">
      <w:pPr>
        <w:pStyle w:val="Prrafodelista"/>
        <w:rPr>
          <w:b/>
        </w:rPr>
      </w:pPr>
      <w:r>
        <w:t>Contiene tres</w:t>
      </w:r>
      <w:r w:rsidR="00C30E1F">
        <w:t xml:space="preserve"> campos que son necesarios para el ingreso de la aplicación (número de docume</w:t>
      </w:r>
      <w:r>
        <w:t xml:space="preserve">nto del usuario, contraseña) y un espacio para </w:t>
      </w:r>
      <w:r w:rsidR="00C30E1F">
        <w:t>seleccionar el usuario que es (Adm</w:t>
      </w:r>
      <w:r>
        <w:t>inistrador, Auxiliar</w:t>
      </w:r>
      <w:r w:rsidR="00C30E1F">
        <w:t xml:space="preserve">) “¿Olvidó su contraseña?”, que permite realizar la recuperación de cuenta mediante el correo registrado. Ver </w:t>
      </w:r>
      <w:r w:rsidR="00C30E1F">
        <w:rPr>
          <w:b/>
        </w:rPr>
        <w:t>figura 1.</w:t>
      </w:r>
      <w:r w:rsidR="00C30E1F">
        <w:rPr>
          <w:b/>
          <w:spacing w:val="-12"/>
        </w:rPr>
        <w:t xml:space="preserve"> </w:t>
      </w:r>
      <w:proofErr w:type="spellStart"/>
      <w:r w:rsidR="00C30E1F">
        <w:rPr>
          <w:b/>
        </w:rPr>
        <w:t>Login</w:t>
      </w:r>
      <w:proofErr w:type="spellEnd"/>
      <w:r w:rsidR="00C30E1F">
        <w:rPr>
          <w:b/>
        </w:rPr>
        <w:t>.</w:t>
      </w:r>
    </w:p>
    <w:p w:rsidR="00C30E1F" w:rsidRDefault="00C30E1F" w:rsidP="00C30E1F">
      <w:pPr>
        <w:pStyle w:val="Textoindependiente"/>
        <w:spacing w:line="276" w:lineRule="auto"/>
        <w:ind w:left="588" w:right="1053"/>
        <w:jc w:val="both"/>
        <w:rPr>
          <w:b/>
        </w:rPr>
      </w:pPr>
    </w:p>
    <w:p w:rsidR="00C30E1F" w:rsidRDefault="00C30E1F" w:rsidP="00C30E1F">
      <w:pPr>
        <w:pStyle w:val="Ttulo1"/>
        <w:tabs>
          <w:tab w:val="left" w:pos="3633"/>
        </w:tabs>
      </w:pPr>
    </w:p>
    <w:p w:rsidR="00C30E1F" w:rsidRDefault="00C30E1F" w:rsidP="00C30E1F">
      <w:pPr>
        <w:pStyle w:val="Ttulo1"/>
        <w:tabs>
          <w:tab w:val="left" w:pos="3633"/>
        </w:tabs>
        <w:ind w:left="4409"/>
        <w:jc w:val="left"/>
      </w:pPr>
    </w:p>
    <w:p w:rsidR="00C30E1F" w:rsidRDefault="00C30E1F" w:rsidP="00C30E1F">
      <w:pPr>
        <w:pStyle w:val="Textoindependiente"/>
        <w:spacing w:line="276" w:lineRule="auto"/>
        <w:ind w:right="5356"/>
      </w:pPr>
    </w:p>
    <w:p w:rsidR="00C30E1F" w:rsidRDefault="00C30E1F" w:rsidP="00C30E1F">
      <w:pPr>
        <w:pStyle w:val="Textoindependiente"/>
        <w:spacing w:before="41" w:line="276" w:lineRule="auto"/>
        <w:ind w:right="5375"/>
      </w:pPr>
    </w:p>
    <w:p w:rsidR="00313431" w:rsidRPr="001F69C4" w:rsidRDefault="00313431" w:rsidP="00313431">
      <w:pPr>
        <w:jc w:val="both"/>
        <w:rPr>
          <w:b/>
          <w:sz w:val="24"/>
          <w:szCs w:val="24"/>
        </w:rPr>
      </w:pPr>
    </w:p>
    <w:p w:rsidR="00313431" w:rsidRPr="00313431" w:rsidRDefault="00313431" w:rsidP="004F21CE">
      <w:pPr>
        <w:jc w:val="both"/>
        <w:rPr>
          <w:sz w:val="24"/>
          <w:szCs w:val="24"/>
        </w:rPr>
      </w:pPr>
    </w:p>
    <w:p w:rsidR="004F21CE" w:rsidRDefault="004F21CE" w:rsidP="004F21CE">
      <w:pPr>
        <w:pStyle w:val="Textoindependiente"/>
        <w:spacing w:before="11"/>
        <w:rPr>
          <w:sz w:val="29"/>
        </w:rPr>
      </w:pPr>
    </w:p>
    <w:p w:rsidR="004F21CE" w:rsidRPr="004F21CE" w:rsidRDefault="004F21CE" w:rsidP="0066132F">
      <w:pPr>
        <w:pStyle w:val="Textoindependiente"/>
        <w:tabs>
          <w:tab w:val="right" w:leader="dot" w:pos="9419"/>
        </w:tabs>
        <w:spacing w:before="22"/>
      </w:pPr>
    </w:p>
    <w:p w:rsidR="00C30E1F" w:rsidRDefault="00D822FC" w:rsidP="0066132F">
      <w:pPr>
        <w:rPr>
          <w:sz w:val="24"/>
          <w:szCs w:val="24"/>
        </w:rPr>
      </w:pPr>
      <w:r>
        <w:rPr>
          <w:noProof/>
          <w:lang w:val="es-CO" w:eastAsia="es-CO"/>
        </w:rPr>
        <w:lastRenderedPageBreak/>
        <w:drawing>
          <wp:anchor distT="0" distB="0" distL="114300" distR="114300" simplePos="0" relativeHeight="251659264" behindDoc="1" locked="0" layoutInCell="1" allowOverlap="1" wp14:anchorId="2543A23C" wp14:editId="2EB3A340">
            <wp:simplePos x="0" y="0"/>
            <wp:positionH relativeFrom="margin">
              <wp:posOffset>958215</wp:posOffset>
            </wp:positionH>
            <wp:positionV relativeFrom="page">
              <wp:posOffset>2000250</wp:posOffset>
            </wp:positionV>
            <wp:extent cx="3696970" cy="5343525"/>
            <wp:effectExtent l="0" t="0" r="0" b="9525"/>
            <wp:wrapTight wrapText="bothSides">
              <wp:wrapPolygon edited="0">
                <wp:start x="0" y="0"/>
                <wp:lineTo x="0" y="21561"/>
                <wp:lineTo x="21481" y="21561"/>
                <wp:lineTo x="21481"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7342" t="9657" r="37153" b="9763"/>
                    <a:stretch/>
                  </pic:blipFill>
                  <pic:spPr bwMode="auto">
                    <a:xfrm>
                      <a:off x="0" y="0"/>
                      <a:ext cx="3696970" cy="534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22FC" w:rsidRDefault="00D822FC" w:rsidP="0066132F">
      <w:pPr>
        <w:rPr>
          <w:sz w:val="24"/>
          <w:szCs w:val="24"/>
        </w:rPr>
      </w:pPr>
    </w:p>
    <w:p w:rsidR="00D822FC" w:rsidRDefault="00D822FC" w:rsidP="0066132F">
      <w:pPr>
        <w:rPr>
          <w:sz w:val="24"/>
          <w:szCs w:val="24"/>
        </w:rPr>
      </w:pPr>
    </w:p>
    <w:p w:rsidR="00C30E1F" w:rsidRDefault="00C30E1F" w:rsidP="0066132F">
      <w:pPr>
        <w:rPr>
          <w:sz w:val="24"/>
          <w:szCs w:val="24"/>
        </w:rPr>
      </w:pPr>
    </w:p>
    <w:p w:rsidR="00792E4A" w:rsidRDefault="00792E4A" w:rsidP="00792E4A">
      <w:pPr>
        <w:rPr>
          <w:sz w:val="24"/>
          <w:szCs w:val="24"/>
        </w:rPr>
      </w:pPr>
    </w:p>
    <w:p w:rsidR="003E124F" w:rsidRDefault="003E124F" w:rsidP="00792E4A">
      <w:pPr>
        <w:jc w:val="center"/>
        <w:rPr>
          <w:b/>
        </w:rPr>
      </w:pPr>
    </w:p>
    <w:p w:rsidR="003E124F" w:rsidRDefault="00D822FC" w:rsidP="00792E4A">
      <w:pPr>
        <w:jc w:val="center"/>
        <w:rPr>
          <w:b/>
        </w:rPr>
      </w:pPr>
      <w:r>
        <w:rPr>
          <w:noProof/>
          <w:lang w:val="es-CO" w:eastAsia="es-CO"/>
        </w:rPr>
        <mc:AlternateContent>
          <mc:Choice Requires="wps">
            <w:drawing>
              <wp:anchor distT="0" distB="0" distL="114300" distR="114300" simplePos="0" relativeHeight="251681792" behindDoc="1" locked="0" layoutInCell="1" allowOverlap="1" wp14:anchorId="1436C4C1" wp14:editId="1426E54F">
                <wp:simplePos x="0" y="0"/>
                <wp:positionH relativeFrom="column">
                  <wp:posOffset>958215</wp:posOffset>
                </wp:positionH>
                <wp:positionV relativeFrom="page">
                  <wp:posOffset>2124075</wp:posOffset>
                </wp:positionV>
                <wp:extent cx="3696970" cy="152400"/>
                <wp:effectExtent l="0" t="0" r="0" b="0"/>
                <wp:wrapTopAndBottom/>
                <wp:docPr id="3" name="Cuadro de texto 3"/>
                <wp:cNvGraphicFramePr/>
                <a:graphic xmlns:a="http://schemas.openxmlformats.org/drawingml/2006/main">
                  <a:graphicData uri="http://schemas.microsoft.com/office/word/2010/wordprocessingShape">
                    <wps:wsp>
                      <wps:cNvSpPr txBox="1"/>
                      <wps:spPr>
                        <a:xfrm>
                          <a:off x="0" y="0"/>
                          <a:ext cx="3696970" cy="152400"/>
                        </a:xfrm>
                        <a:prstGeom prst="rect">
                          <a:avLst/>
                        </a:prstGeom>
                        <a:solidFill>
                          <a:prstClr val="white"/>
                        </a:solidFill>
                        <a:ln>
                          <a:noFill/>
                        </a:ln>
                        <a:effectLst/>
                      </wps:spPr>
                      <wps:txbx>
                        <w:txbxContent>
                          <w:p w:rsidR="007B7539" w:rsidRPr="0067412E" w:rsidRDefault="007B7539" w:rsidP="00D822FC">
                            <w:pPr>
                              <w:pStyle w:val="Descripcin"/>
                              <w:rPr>
                                <w:noProof/>
                                <w:sz w:val="24"/>
                                <w:szCs w:val="24"/>
                              </w:rPr>
                            </w:pPr>
                            <w:bookmarkStart w:id="105" w:name="_Toc31278534"/>
                            <w:r>
                              <w:t xml:space="preserve">Ilustración </w:t>
                            </w:r>
                            <w:r>
                              <w:fldChar w:fldCharType="begin"/>
                            </w:r>
                            <w:r>
                              <w:instrText xml:space="preserve"> SEQ Ilustración \* ARABIC </w:instrText>
                            </w:r>
                            <w:r>
                              <w:fldChar w:fldCharType="separate"/>
                            </w:r>
                            <w:r w:rsidR="00D944E4">
                              <w:rPr>
                                <w:noProof/>
                              </w:rPr>
                              <w:t>1</w:t>
                            </w:r>
                            <w:r>
                              <w:fldChar w:fldCharType="end"/>
                            </w:r>
                            <w:r>
                              <w:t xml:space="preserve"> inicio de Sesión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36C4C1" id="_x0000_t202" coordsize="21600,21600" o:spt="202" path="m,l,21600r21600,l21600,xe">
                <v:stroke joinstyle="miter"/>
                <v:path gradientshapeok="t" o:connecttype="rect"/>
              </v:shapetype>
              <v:shape id="Cuadro de texto 3" o:spid="_x0000_s1026" type="#_x0000_t202" style="position:absolute;left:0;text-align:left;margin-left:75.45pt;margin-top:167.25pt;width:291.1pt;height:1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" stroked="f">
                <v:textbox inset="0,0,0,0">
                  <w:txbxContent>
                    <w:p w:rsidR="007B7539" w:rsidRPr="0067412E" w:rsidRDefault="007B7539" w:rsidP="00D822FC">
                      <w:pPr>
                        <w:pStyle w:val="Descripcin"/>
                        <w:rPr>
                          <w:noProof/>
                          <w:sz w:val="24"/>
                          <w:szCs w:val="24"/>
                        </w:rPr>
                      </w:pPr>
                      <w:bookmarkStart w:id="106" w:name="_Toc31278534"/>
                      <w:r>
                        <w:t xml:space="preserve">Ilustración </w:t>
                      </w:r>
                      <w:r>
                        <w:fldChar w:fldCharType="begin"/>
                      </w:r>
                      <w:r>
                        <w:instrText xml:space="preserve"> SEQ Ilustración \* ARABIC </w:instrText>
                      </w:r>
                      <w:r>
                        <w:fldChar w:fldCharType="separate"/>
                      </w:r>
                      <w:r w:rsidR="00D944E4">
                        <w:rPr>
                          <w:noProof/>
                        </w:rPr>
                        <w:t>1</w:t>
                      </w:r>
                      <w:r>
                        <w:fldChar w:fldCharType="end"/>
                      </w:r>
                      <w:r>
                        <w:t xml:space="preserve"> inicio de Sesión</w:t>
                      </w:r>
                      <w:bookmarkEnd w:id="106"/>
                    </w:p>
                  </w:txbxContent>
                </v:textbox>
                <w10:wrap type="topAndBottom" anchory="page"/>
              </v:shape>
            </w:pict>
          </mc:Fallback>
        </mc:AlternateContent>
      </w:r>
    </w:p>
    <w:p w:rsidR="003E124F" w:rsidRDefault="003E124F" w:rsidP="00792E4A">
      <w:pPr>
        <w:jc w:val="center"/>
        <w:rPr>
          <w:b/>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D822FC" w:rsidRDefault="00D822FC" w:rsidP="00792E4A">
      <w:pPr>
        <w:jc w:val="center"/>
        <w:rPr>
          <w:rStyle w:val="Ttulo1Car"/>
        </w:rPr>
      </w:pPr>
    </w:p>
    <w:p w:rsidR="00C30E1F" w:rsidRPr="00D21753" w:rsidRDefault="00C30E1F" w:rsidP="00792E4A">
      <w:pPr>
        <w:jc w:val="center"/>
        <w:rPr>
          <w:b/>
        </w:rPr>
      </w:pPr>
      <w:bookmarkStart w:id="107" w:name="_Toc31278507"/>
      <w:r w:rsidRPr="00D822FC">
        <w:rPr>
          <w:rStyle w:val="Ttulo1Car"/>
        </w:rPr>
        <w:t>ESTUDIANTES</w:t>
      </w:r>
      <w:bookmarkEnd w:id="107"/>
    </w:p>
    <w:p w:rsidR="00D822FC" w:rsidRDefault="00D822FC" w:rsidP="00D822FC">
      <w:pPr>
        <w:jc w:val="both"/>
      </w:pPr>
    </w:p>
    <w:p w:rsidR="00D822FC" w:rsidRPr="000D5208" w:rsidRDefault="000D5208" w:rsidP="000D5208">
      <w:pPr>
        <w:jc w:val="both"/>
        <w:rPr>
          <w:b/>
        </w:rPr>
      </w:pPr>
      <w:r w:rsidRPr="000D5208">
        <w:rPr>
          <w:b/>
        </w:rPr>
        <w:t>GESTIÓN ESTUDIANTES</w:t>
      </w:r>
    </w:p>
    <w:p w:rsidR="00C30E1F" w:rsidRDefault="00C30E1F" w:rsidP="00D21753">
      <w:pPr>
        <w:pStyle w:val="Prrafodelista"/>
        <w:jc w:val="both"/>
        <w:rPr>
          <w:b/>
        </w:rPr>
      </w:pPr>
      <w:r>
        <w:t xml:space="preserve">Para registrar un nuevo estudiante únicamente es posible desde la cuenta de administrador. Desde el módulo de gestionar estudiante se hace la creación al ingresar los datos necesarios, Registro de estudiantes, será realizado por el administrador. Se encuentra un formulario con varios campos, los cuales contienen todos los datos personales del estudiante y los datos principales  de la empresa en </w:t>
      </w:r>
      <w:r w:rsidR="00D822FC">
        <w:t>la que realiza “prá</w:t>
      </w:r>
      <w:r>
        <w:t>cticas o pasantías”  campos que tienen asterisco (</w:t>
      </w:r>
      <w:r w:rsidRPr="00600DE9">
        <w:rPr>
          <w:color w:val="FF0000"/>
        </w:rPr>
        <w:t>*</w:t>
      </w:r>
      <w:r>
        <w:t>) son obligatorios. El correo electrónico,</w:t>
      </w:r>
      <w:r>
        <w:rPr>
          <w:spacing w:val="-7"/>
        </w:rPr>
        <w:t xml:space="preserve"> </w:t>
      </w:r>
      <w:r>
        <w:t>la</w:t>
      </w:r>
      <w:r>
        <w:rPr>
          <w:spacing w:val="-9"/>
        </w:rPr>
        <w:t xml:space="preserve"> </w:t>
      </w:r>
      <w:r>
        <w:t xml:space="preserve">identificación será por defecto </w:t>
      </w:r>
      <w:r w:rsidR="00D822FC">
        <w:t>con el cual</w:t>
      </w:r>
      <w:r w:rsidR="00D822FC">
        <w:rPr>
          <w:spacing w:val="-10"/>
        </w:rPr>
        <w:t xml:space="preserve"> </w:t>
      </w:r>
      <w:r>
        <w:t>el usuario puede</w:t>
      </w:r>
      <w:r>
        <w:rPr>
          <w:spacing w:val="-8"/>
        </w:rPr>
        <w:t xml:space="preserve"> </w:t>
      </w:r>
      <w:r>
        <w:t>acceder</w:t>
      </w:r>
      <w:r>
        <w:rPr>
          <w:spacing w:val="-9"/>
        </w:rPr>
        <w:t xml:space="preserve"> </w:t>
      </w:r>
      <w:r>
        <w:t>al</w:t>
      </w:r>
      <w:r>
        <w:rPr>
          <w:spacing w:val="-8"/>
        </w:rPr>
        <w:t xml:space="preserve"> </w:t>
      </w:r>
      <w:r>
        <w:t>aplicativo</w:t>
      </w:r>
      <w:r>
        <w:rPr>
          <w:spacing w:val="-10"/>
        </w:rPr>
        <w:t xml:space="preserve"> </w:t>
      </w:r>
      <w:r>
        <w:t xml:space="preserve">y la </w:t>
      </w:r>
      <w:r>
        <w:rPr>
          <w:spacing w:val="-9"/>
        </w:rPr>
        <w:t xml:space="preserve"> </w:t>
      </w:r>
      <w:r>
        <w:t>clave,</w:t>
      </w:r>
      <w:r>
        <w:rPr>
          <w:spacing w:val="-9"/>
        </w:rPr>
        <w:t xml:space="preserve"> </w:t>
      </w:r>
      <w:r w:rsidR="00BE614E">
        <w:rPr>
          <w:b/>
        </w:rPr>
        <w:t>(Permitirá</w:t>
      </w:r>
      <w:r>
        <w:rPr>
          <w:b/>
        </w:rPr>
        <w:t xml:space="preserve"> guardar y limpiar los </w:t>
      </w:r>
      <w:r w:rsidR="00BE614E">
        <w:rPr>
          <w:b/>
        </w:rPr>
        <w:t>datos)</w:t>
      </w:r>
    </w:p>
    <w:p w:rsidR="00D822FC" w:rsidRDefault="00D822FC" w:rsidP="00D21753">
      <w:pPr>
        <w:pStyle w:val="Prrafodelista"/>
        <w:jc w:val="both"/>
        <w:rPr>
          <w:b/>
        </w:rPr>
      </w:pPr>
    </w:p>
    <w:p w:rsidR="00C30E1F" w:rsidRPr="00D46145" w:rsidRDefault="00D822FC" w:rsidP="003E124F">
      <w:pPr>
        <w:pStyle w:val="Textoindependiente"/>
        <w:spacing w:line="276" w:lineRule="auto"/>
        <w:ind w:right="1049"/>
        <w:jc w:val="both"/>
      </w:pPr>
      <w:r>
        <w:rPr>
          <w:noProof/>
          <w:lang w:val="es-CO" w:eastAsia="es-CO"/>
        </w:rPr>
        <mc:AlternateContent>
          <mc:Choice Requires="wps">
            <w:drawing>
              <wp:anchor distT="0" distB="0" distL="114300" distR="114300" simplePos="0" relativeHeight="251683840" behindDoc="1" locked="0" layoutInCell="1" allowOverlap="1" wp14:anchorId="2E08DA6E" wp14:editId="24B0730C">
                <wp:simplePos x="0" y="0"/>
                <wp:positionH relativeFrom="column">
                  <wp:posOffset>0</wp:posOffset>
                </wp:positionH>
                <wp:positionV relativeFrom="paragraph">
                  <wp:posOffset>3166110</wp:posOffset>
                </wp:positionV>
                <wp:extent cx="6428105" cy="635"/>
                <wp:effectExtent l="0" t="0" r="0" b="0"/>
                <wp:wrapTight wrapText="bothSides">
                  <wp:wrapPolygon edited="0">
                    <wp:start x="0" y="0"/>
                    <wp:lineTo x="0" y="21600"/>
                    <wp:lineTo x="21600" y="21600"/>
                    <wp:lineTo x="21600" y="0"/>
                  </wp:wrapPolygon>
                </wp:wrapTight>
                <wp:docPr id="17" name="Cuadro de texto 17"/>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a:effectLst/>
                      </wps:spPr>
                      <wps:txbx>
                        <w:txbxContent>
                          <w:p w:rsidR="007B7539" w:rsidRPr="00820B32" w:rsidRDefault="007B7539" w:rsidP="00D822FC">
                            <w:pPr>
                              <w:pStyle w:val="Descripcin"/>
                              <w:rPr>
                                <w:noProof/>
                                <w:sz w:val="24"/>
                                <w:szCs w:val="24"/>
                              </w:rPr>
                            </w:pPr>
                            <w:bookmarkStart w:id="108" w:name="_Toc31278535"/>
                            <w:r>
                              <w:t xml:space="preserve">Ilustración </w:t>
                            </w:r>
                            <w:r>
                              <w:fldChar w:fldCharType="begin"/>
                            </w:r>
                            <w:r>
                              <w:instrText xml:space="preserve"> SEQ Ilustración \* ARABIC </w:instrText>
                            </w:r>
                            <w:r>
                              <w:fldChar w:fldCharType="separate"/>
                            </w:r>
                            <w:r w:rsidR="00D944E4">
                              <w:rPr>
                                <w:noProof/>
                              </w:rPr>
                              <w:t>2</w:t>
                            </w:r>
                            <w:r>
                              <w:fldChar w:fldCharType="end"/>
                            </w:r>
                            <w:r>
                              <w:t xml:space="preserve"> Crear Estudiante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8DA6E" id="Cuadro de texto 17" o:spid="_x0000_s1027" type="#_x0000_t202" style="position:absolute;left:0;text-align:left;margin-left:0;margin-top:249.3pt;width:506.1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" stroked="f">
                <v:textbox style="mso-fit-shape-to-text:t" inset="0,0,0,0">
                  <w:txbxContent>
                    <w:p w:rsidR="007B7539" w:rsidRPr="00820B32" w:rsidRDefault="007B7539" w:rsidP="00D822FC">
                      <w:pPr>
                        <w:pStyle w:val="Descripcin"/>
                        <w:rPr>
                          <w:noProof/>
                          <w:sz w:val="24"/>
                          <w:szCs w:val="24"/>
                        </w:rPr>
                      </w:pPr>
                      <w:bookmarkStart w:id="109" w:name="_Toc31278535"/>
                      <w:r>
                        <w:t xml:space="preserve">Ilustración </w:t>
                      </w:r>
                      <w:r>
                        <w:fldChar w:fldCharType="begin"/>
                      </w:r>
                      <w:r>
                        <w:instrText xml:space="preserve"> SEQ Ilustración \* ARABIC </w:instrText>
                      </w:r>
                      <w:r>
                        <w:fldChar w:fldCharType="separate"/>
                      </w:r>
                      <w:r w:rsidR="00D944E4">
                        <w:rPr>
                          <w:noProof/>
                        </w:rPr>
                        <w:t>2</w:t>
                      </w:r>
                      <w:r>
                        <w:fldChar w:fldCharType="end"/>
                      </w:r>
                      <w:r>
                        <w:t xml:space="preserve"> Crear Estudiante</w:t>
                      </w:r>
                      <w:bookmarkEnd w:id="109"/>
                    </w:p>
                  </w:txbxContent>
                </v:textbox>
                <w10:wrap type="tight"/>
              </v:shape>
            </w:pict>
          </mc:Fallback>
        </mc:AlternateContent>
      </w:r>
      <w:r w:rsidR="000D5208">
        <w:rPr>
          <w:noProof/>
          <w:lang w:val="es-CO" w:eastAsia="es-CO"/>
        </w:rPr>
        <w:t xml:space="preserve"> </w:t>
      </w:r>
      <w:r w:rsidR="00B03A8A">
        <w:rPr>
          <w:noProof/>
          <w:lang w:val="es-CO" w:eastAsia="es-CO"/>
        </w:rPr>
        <w:drawing>
          <wp:inline distT="0" distB="0" distL="0" distR="0" wp14:anchorId="319A3F55" wp14:editId="20DA7C91">
            <wp:extent cx="5612130" cy="2752725"/>
            <wp:effectExtent l="0" t="0" r="762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846" b="4949"/>
                    <a:stretch/>
                  </pic:blipFill>
                  <pic:spPr bwMode="auto">
                    <a:xfrm>
                      <a:off x="0" y="0"/>
                      <a:ext cx="5612130" cy="2752725"/>
                    </a:xfrm>
                    <a:prstGeom prst="rect">
                      <a:avLst/>
                    </a:prstGeom>
                    <a:ln>
                      <a:noFill/>
                    </a:ln>
                    <a:extLst>
                      <a:ext uri="{53640926-AAD7-44D8-BBD7-CCE9431645EC}">
                        <a14:shadowObscured xmlns:a14="http://schemas.microsoft.com/office/drawing/2010/main"/>
                      </a:ext>
                    </a:extLst>
                  </pic:spPr>
                </pic:pic>
              </a:graphicData>
            </a:graphic>
          </wp:inline>
        </w:drawing>
      </w:r>
    </w:p>
    <w:p w:rsidR="00C30E1F" w:rsidRDefault="00C30E1F" w:rsidP="00C30E1F">
      <w:pPr>
        <w:jc w:val="both"/>
        <w:rPr>
          <w:sz w:val="24"/>
          <w:szCs w:val="24"/>
        </w:rPr>
      </w:pPr>
    </w:p>
    <w:p w:rsidR="00C30E1F" w:rsidRDefault="00C30E1F" w:rsidP="00C30E1F">
      <w:pPr>
        <w:jc w:val="both"/>
        <w:rPr>
          <w:sz w:val="24"/>
          <w:szCs w:val="24"/>
        </w:rPr>
      </w:pPr>
    </w:p>
    <w:p w:rsidR="00C30E1F" w:rsidRDefault="00C30E1F" w:rsidP="00C30E1F">
      <w:pPr>
        <w:jc w:val="both"/>
        <w:rPr>
          <w:sz w:val="24"/>
          <w:szCs w:val="24"/>
        </w:rPr>
      </w:pPr>
    </w:p>
    <w:p w:rsidR="00C379B7" w:rsidRDefault="00C379B7" w:rsidP="00C30E1F">
      <w:pPr>
        <w:jc w:val="both"/>
        <w:rPr>
          <w:sz w:val="24"/>
          <w:szCs w:val="24"/>
        </w:rPr>
      </w:pPr>
    </w:p>
    <w:p w:rsidR="00C379B7" w:rsidRDefault="00C379B7" w:rsidP="00C30E1F">
      <w:pPr>
        <w:jc w:val="both"/>
        <w:rPr>
          <w:sz w:val="24"/>
          <w:szCs w:val="24"/>
        </w:rPr>
      </w:pPr>
    </w:p>
    <w:p w:rsidR="00C379B7" w:rsidRDefault="00C379B7" w:rsidP="00C30E1F">
      <w:pPr>
        <w:jc w:val="both"/>
        <w:rPr>
          <w:sz w:val="24"/>
          <w:szCs w:val="24"/>
        </w:rPr>
      </w:pPr>
    </w:p>
    <w:p w:rsidR="00C379B7" w:rsidRDefault="00C379B7" w:rsidP="00C30E1F">
      <w:pPr>
        <w:jc w:val="both"/>
        <w:rPr>
          <w:sz w:val="24"/>
          <w:szCs w:val="24"/>
        </w:rPr>
      </w:pPr>
    </w:p>
    <w:p w:rsidR="00C379B7" w:rsidRDefault="00C379B7" w:rsidP="00C30E1F">
      <w:pPr>
        <w:jc w:val="both"/>
        <w:rPr>
          <w:sz w:val="24"/>
          <w:szCs w:val="24"/>
        </w:rPr>
      </w:pPr>
    </w:p>
    <w:p w:rsidR="00C379B7" w:rsidRDefault="00C379B7" w:rsidP="00C30E1F">
      <w:pPr>
        <w:jc w:val="both"/>
        <w:rPr>
          <w:sz w:val="24"/>
          <w:szCs w:val="24"/>
        </w:rPr>
      </w:pPr>
    </w:p>
    <w:p w:rsidR="00C379B7" w:rsidRDefault="00C379B7" w:rsidP="00C379B7">
      <w:pPr>
        <w:tabs>
          <w:tab w:val="left" w:pos="5985"/>
        </w:tabs>
        <w:rPr>
          <w:lang w:val="es-CO" w:eastAsia="es-CO"/>
        </w:rPr>
      </w:pPr>
    </w:p>
    <w:p w:rsidR="00C379B7" w:rsidRPr="00C379B7" w:rsidRDefault="00C379B7" w:rsidP="00C379B7">
      <w:pPr>
        <w:tabs>
          <w:tab w:val="left" w:pos="5985"/>
        </w:tabs>
        <w:rPr>
          <w:lang w:val="es-CO" w:eastAsia="es-CO"/>
        </w:rPr>
      </w:pPr>
    </w:p>
    <w:p w:rsidR="00581C40" w:rsidRDefault="00B03A8A" w:rsidP="00581C40">
      <w:pPr>
        <w:keepNext/>
        <w:ind w:left="588"/>
      </w:pPr>
      <w:r>
        <w:rPr>
          <w:noProof/>
          <w:lang w:val="es-CO" w:eastAsia="es-CO"/>
        </w:rPr>
        <w:drawing>
          <wp:inline distT="0" distB="0" distL="0" distR="0" wp14:anchorId="4D2E513D" wp14:editId="2B9D8B57">
            <wp:extent cx="5612130" cy="2733675"/>
            <wp:effectExtent l="0" t="0" r="762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147" b="5251"/>
                    <a:stretch/>
                  </pic:blipFill>
                  <pic:spPr bwMode="auto">
                    <a:xfrm>
                      <a:off x="0" y="0"/>
                      <a:ext cx="5612130" cy="2733675"/>
                    </a:xfrm>
                    <a:prstGeom prst="rect">
                      <a:avLst/>
                    </a:prstGeom>
                    <a:ln>
                      <a:noFill/>
                    </a:ln>
                    <a:extLst>
                      <a:ext uri="{53640926-AAD7-44D8-BBD7-CCE9431645EC}">
                        <a14:shadowObscured xmlns:a14="http://schemas.microsoft.com/office/drawing/2010/main"/>
                      </a:ext>
                    </a:extLst>
                  </pic:spPr>
                </pic:pic>
              </a:graphicData>
            </a:graphic>
          </wp:inline>
        </w:drawing>
      </w:r>
    </w:p>
    <w:p w:rsidR="00C30E1F" w:rsidRDefault="00581C40" w:rsidP="00581C40">
      <w:pPr>
        <w:pStyle w:val="Descripcin"/>
        <w:rPr>
          <w:color w:val="4471C4"/>
          <w:sz w:val="24"/>
        </w:rPr>
      </w:pPr>
      <w:bookmarkStart w:id="110" w:name="_Toc31278536"/>
      <w:r>
        <w:t xml:space="preserve">Ilustración </w:t>
      </w:r>
      <w:r>
        <w:fldChar w:fldCharType="begin"/>
      </w:r>
      <w:r>
        <w:instrText xml:space="preserve"> SEQ Ilustración \* ARABIC </w:instrText>
      </w:r>
      <w:r>
        <w:fldChar w:fldCharType="separate"/>
      </w:r>
      <w:r w:rsidR="00D944E4">
        <w:rPr>
          <w:noProof/>
        </w:rPr>
        <w:t>3</w:t>
      </w:r>
      <w:r>
        <w:fldChar w:fldCharType="end"/>
      </w:r>
      <w:r>
        <w:t xml:space="preserve"> Datos de la Empresa</w:t>
      </w:r>
      <w:bookmarkEnd w:id="110"/>
    </w:p>
    <w:p w:rsidR="00C379B7" w:rsidRDefault="003E08BA" w:rsidP="00D02BB6">
      <w:pPr>
        <w:pStyle w:val="Prrafodelista"/>
      </w:pPr>
      <w:r w:rsidRPr="00D02BB6">
        <w:t>Al momento de llenar todos los campos con los datos  tanto del estudiante como los de la empresa correctamente  damos clic en GUARDAR e inmediatamente saldrá un aviso informando que el registro ha sido exitoso.</w:t>
      </w:r>
    </w:p>
    <w:p w:rsidR="00B03A8A" w:rsidRPr="00D02BB6" w:rsidRDefault="00B03A8A" w:rsidP="00D02BB6">
      <w:pPr>
        <w:pStyle w:val="Prrafodelista"/>
      </w:pPr>
      <w:r>
        <w:t xml:space="preserve">Adicionalmente le indicará que al correo del estudiante se ha enviado un mensaje de activación, donde se le informa su usuario y contraseña. </w:t>
      </w:r>
    </w:p>
    <w:p w:rsidR="00C379B7" w:rsidRDefault="00C379B7" w:rsidP="00C379B7">
      <w:pPr>
        <w:rPr>
          <w:sz w:val="24"/>
        </w:rPr>
      </w:pPr>
    </w:p>
    <w:p w:rsidR="00C379B7" w:rsidRDefault="00C379B7" w:rsidP="00C379B7">
      <w:pPr>
        <w:rPr>
          <w:sz w:val="24"/>
        </w:rPr>
      </w:pPr>
    </w:p>
    <w:p w:rsidR="00C379B7" w:rsidRDefault="00C379B7" w:rsidP="00C379B7">
      <w:pPr>
        <w:rPr>
          <w:sz w:val="24"/>
        </w:rPr>
      </w:pPr>
    </w:p>
    <w:p w:rsidR="00C379B7" w:rsidRDefault="00C379B7" w:rsidP="00C379B7">
      <w:pPr>
        <w:rPr>
          <w:sz w:val="24"/>
        </w:rPr>
      </w:pPr>
    </w:p>
    <w:p w:rsidR="00C379B7" w:rsidRDefault="00C379B7" w:rsidP="00C379B7">
      <w:pPr>
        <w:rPr>
          <w:sz w:val="24"/>
        </w:rPr>
      </w:pPr>
    </w:p>
    <w:p w:rsidR="00B03A8A" w:rsidRDefault="00B03A8A" w:rsidP="00B03A8A">
      <w:pPr>
        <w:keepNext/>
      </w:pPr>
      <w:r>
        <w:rPr>
          <w:noProof/>
          <w:lang w:val="es-CO" w:eastAsia="es-CO"/>
        </w:rPr>
        <w:lastRenderedPageBreak/>
        <w:drawing>
          <wp:inline distT="0" distB="0" distL="0" distR="0" wp14:anchorId="55876845" wp14:editId="46B7F349">
            <wp:extent cx="5612130" cy="276225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544" b="4949"/>
                    <a:stretch/>
                  </pic:blipFill>
                  <pic:spPr bwMode="auto">
                    <a:xfrm>
                      <a:off x="0" y="0"/>
                      <a:ext cx="5612130" cy="2762250"/>
                    </a:xfrm>
                    <a:prstGeom prst="rect">
                      <a:avLst/>
                    </a:prstGeom>
                    <a:ln>
                      <a:noFill/>
                    </a:ln>
                    <a:extLst>
                      <a:ext uri="{53640926-AAD7-44D8-BBD7-CCE9431645EC}">
                        <a14:shadowObscured xmlns:a14="http://schemas.microsoft.com/office/drawing/2010/main"/>
                      </a:ext>
                    </a:extLst>
                  </pic:spPr>
                </pic:pic>
              </a:graphicData>
            </a:graphic>
          </wp:inline>
        </w:drawing>
      </w:r>
    </w:p>
    <w:p w:rsidR="00C379B7" w:rsidRDefault="00B03A8A" w:rsidP="00B03A8A">
      <w:pPr>
        <w:pStyle w:val="Descripcin"/>
        <w:rPr>
          <w:sz w:val="24"/>
        </w:rPr>
      </w:pPr>
      <w:r>
        <w:t xml:space="preserve">Ilustración </w:t>
      </w:r>
      <w:r>
        <w:fldChar w:fldCharType="begin"/>
      </w:r>
      <w:r>
        <w:instrText xml:space="preserve"> SEQ Ilustración \* ARABIC </w:instrText>
      </w:r>
      <w:r>
        <w:fldChar w:fldCharType="separate"/>
      </w:r>
      <w:r w:rsidR="00D944E4">
        <w:rPr>
          <w:noProof/>
        </w:rPr>
        <w:t>4</w:t>
      </w:r>
      <w:r>
        <w:fldChar w:fldCharType="end"/>
      </w:r>
      <w:r>
        <w:t xml:space="preserve"> Confirmación de Registro Exitoso</w:t>
      </w:r>
    </w:p>
    <w:p w:rsidR="00C379B7" w:rsidRDefault="00C379B7" w:rsidP="00C379B7">
      <w:pPr>
        <w:rPr>
          <w:sz w:val="24"/>
        </w:rPr>
      </w:pPr>
    </w:p>
    <w:p w:rsidR="00C379B7" w:rsidRDefault="00C379B7" w:rsidP="00C379B7">
      <w:pPr>
        <w:rPr>
          <w:sz w:val="24"/>
        </w:rPr>
      </w:pPr>
    </w:p>
    <w:p w:rsidR="00C379B7" w:rsidRDefault="00C379B7" w:rsidP="00C379B7">
      <w:pPr>
        <w:rPr>
          <w:sz w:val="24"/>
        </w:rPr>
      </w:pPr>
    </w:p>
    <w:p w:rsidR="00C379B7" w:rsidRDefault="00C379B7" w:rsidP="00C379B7">
      <w:pPr>
        <w:rPr>
          <w:sz w:val="24"/>
        </w:rPr>
      </w:pPr>
    </w:p>
    <w:p w:rsidR="00C379B7" w:rsidRDefault="00C379B7" w:rsidP="00C379B7">
      <w:pPr>
        <w:rPr>
          <w:sz w:val="24"/>
        </w:rPr>
      </w:pPr>
    </w:p>
    <w:p w:rsidR="00C379B7" w:rsidRDefault="00C379B7" w:rsidP="00C379B7">
      <w:pPr>
        <w:rPr>
          <w:sz w:val="24"/>
        </w:rPr>
      </w:pPr>
    </w:p>
    <w:p w:rsidR="00B03A8A" w:rsidRDefault="00B03A8A" w:rsidP="00B03A8A">
      <w:pPr>
        <w:rPr>
          <w:sz w:val="24"/>
        </w:rPr>
      </w:pPr>
    </w:p>
    <w:p w:rsidR="00B03A8A" w:rsidRDefault="00B03A8A" w:rsidP="00B03A8A">
      <w:pPr>
        <w:rPr>
          <w:sz w:val="24"/>
        </w:rPr>
      </w:pPr>
    </w:p>
    <w:p w:rsidR="00B03A8A" w:rsidRDefault="00B03A8A" w:rsidP="00B03A8A">
      <w:pPr>
        <w:rPr>
          <w:sz w:val="24"/>
        </w:rPr>
      </w:pPr>
    </w:p>
    <w:p w:rsidR="00B03A8A" w:rsidRDefault="00B03A8A" w:rsidP="00B03A8A">
      <w:pPr>
        <w:rPr>
          <w:sz w:val="24"/>
        </w:rPr>
      </w:pPr>
    </w:p>
    <w:p w:rsidR="00E870D9" w:rsidRPr="00B03A8A" w:rsidRDefault="00581C40" w:rsidP="00B03A8A">
      <w:pPr>
        <w:rPr>
          <w:sz w:val="24"/>
        </w:rPr>
      </w:pPr>
      <w:r>
        <w:rPr>
          <w:noProof/>
          <w:lang w:val="es-CO" w:eastAsia="es-CO"/>
        </w:rPr>
        <mc:AlternateContent>
          <mc:Choice Requires="wps">
            <w:drawing>
              <wp:anchor distT="0" distB="0" distL="114300" distR="114300" simplePos="0" relativeHeight="251685888" behindDoc="1" locked="0" layoutInCell="1" allowOverlap="1" wp14:anchorId="5B1D599B" wp14:editId="10036B53">
                <wp:simplePos x="0" y="0"/>
                <wp:positionH relativeFrom="column">
                  <wp:posOffset>373380</wp:posOffset>
                </wp:positionH>
                <wp:positionV relativeFrom="paragraph">
                  <wp:posOffset>3105785</wp:posOffset>
                </wp:positionV>
                <wp:extent cx="5229225" cy="635"/>
                <wp:effectExtent l="0" t="0" r="0" b="0"/>
                <wp:wrapTight wrapText="bothSides">
                  <wp:wrapPolygon edited="0">
                    <wp:start x="0" y="0"/>
                    <wp:lineTo x="0" y="21600"/>
                    <wp:lineTo x="21600" y="21600"/>
                    <wp:lineTo x="21600" y="0"/>
                  </wp:wrapPolygon>
                </wp:wrapTight>
                <wp:docPr id="25" name="Cuadro de texto 25"/>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a:effectLst/>
                      </wps:spPr>
                      <wps:txbx>
                        <w:txbxContent>
                          <w:p w:rsidR="007B7539" w:rsidRPr="00830A53" w:rsidRDefault="007B7539" w:rsidP="00581C40">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D599B" id="Cuadro de texto 25" o:spid="_x0000_s1028" type="#_x0000_t202" style="position:absolute;margin-left:29.4pt;margin-top:244.55pt;width:411.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" stroked="f">
                <v:textbox style="mso-fit-shape-to-text:t" inset="0,0,0,0">
                  <w:txbxContent>
                    <w:p w:rsidR="007B7539" w:rsidRPr="00830A53" w:rsidRDefault="007B7539" w:rsidP="00581C40">
                      <w:pPr>
                        <w:pStyle w:val="Descripcin"/>
                        <w:rPr>
                          <w:noProof/>
                        </w:rPr>
                      </w:pPr>
                    </w:p>
                  </w:txbxContent>
                </v:textbox>
                <w10:wrap type="tight"/>
              </v:shape>
            </w:pict>
          </mc:Fallback>
        </mc:AlternateContent>
      </w:r>
    </w:p>
    <w:p w:rsidR="00E870D9" w:rsidRDefault="00E870D9" w:rsidP="00C30E1F">
      <w:pPr>
        <w:ind w:left="588"/>
        <w:rPr>
          <w:i/>
          <w:color w:val="4471C4"/>
          <w:sz w:val="24"/>
        </w:rPr>
      </w:pPr>
    </w:p>
    <w:p w:rsidR="00E870D9" w:rsidRDefault="00E870D9" w:rsidP="00C30E1F">
      <w:pPr>
        <w:ind w:left="588"/>
        <w:rPr>
          <w:i/>
          <w:color w:val="4471C4"/>
          <w:sz w:val="24"/>
        </w:rPr>
      </w:pPr>
    </w:p>
    <w:p w:rsidR="00E870D9" w:rsidRDefault="00E870D9" w:rsidP="00C30E1F">
      <w:pPr>
        <w:ind w:left="588"/>
        <w:rPr>
          <w:i/>
          <w:color w:val="4471C4"/>
          <w:sz w:val="24"/>
        </w:rPr>
      </w:pPr>
    </w:p>
    <w:p w:rsidR="00E870D9" w:rsidRDefault="00E870D9" w:rsidP="00C30E1F">
      <w:pPr>
        <w:ind w:left="588"/>
        <w:rPr>
          <w:i/>
          <w:color w:val="4471C4"/>
          <w:sz w:val="24"/>
        </w:rPr>
      </w:pPr>
    </w:p>
    <w:p w:rsidR="00E870D9" w:rsidRDefault="00E870D9" w:rsidP="00C30E1F">
      <w:pPr>
        <w:ind w:left="588"/>
        <w:rPr>
          <w:i/>
          <w:color w:val="4471C4"/>
          <w:sz w:val="24"/>
        </w:rPr>
      </w:pPr>
    </w:p>
    <w:p w:rsidR="00E870D9" w:rsidRDefault="00E870D9" w:rsidP="00C30E1F">
      <w:pPr>
        <w:ind w:left="588"/>
        <w:rPr>
          <w:i/>
          <w:color w:val="4471C4"/>
          <w:sz w:val="24"/>
        </w:rPr>
      </w:pPr>
    </w:p>
    <w:p w:rsidR="00E870D9" w:rsidRDefault="00E870D9" w:rsidP="00C30E1F">
      <w:pPr>
        <w:ind w:left="588"/>
        <w:rPr>
          <w:i/>
          <w:color w:val="4471C4"/>
          <w:sz w:val="24"/>
        </w:rPr>
      </w:pPr>
    </w:p>
    <w:p w:rsidR="00E870D9" w:rsidRDefault="00E870D9" w:rsidP="00C30E1F">
      <w:pPr>
        <w:ind w:left="588"/>
        <w:rPr>
          <w:i/>
          <w:color w:val="4471C4"/>
          <w:sz w:val="24"/>
        </w:rPr>
      </w:pPr>
    </w:p>
    <w:p w:rsidR="00E870D9" w:rsidRDefault="00E870D9" w:rsidP="00C30E1F">
      <w:pPr>
        <w:ind w:left="588"/>
        <w:rPr>
          <w:i/>
          <w:color w:val="4471C4"/>
          <w:sz w:val="24"/>
        </w:rPr>
      </w:pPr>
    </w:p>
    <w:p w:rsidR="00E870D9" w:rsidRDefault="00E870D9" w:rsidP="00C30E1F">
      <w:pPr>
        <w:ind w:left="588"/>
        <w:rPr>
          <w:i/>
          <w:color w:val="4471C4"/>
          <w:sz w:val="24"/>
        </w:rPr>
      </w:pPr>
    </w:p>
    <w:p w:rsidR="00E870D9" w:rsidRDefault="00E870D9" w:rsidP="00C30E1F">
      <w:pPr>
        <w:ind w:left="588"/>
        <w:rPr>
          <w:i/>
          <w:color w:val="4471C4"/>
          <w:sz w:val="24"/>
        </w:rPr>
      </w:pPr>
    </w:p>
    <w:p w:rsidR="00D21753" w:rsidRDefault="00D21753" w:rsidP="00B03A8A">
      <w:pPr>
        <w:rPr>
          <w:i/>
          <w:color w:val="4471C4"/>
          <w:sz w:val="24"/>
        </w:rPr>
      </w:pPr>
    </w:p>
    <w:p w:rsidR="00B03A8A" w:rsidRDefault="00B03A8A" w:rsidP="00B03A8A">
      <w:pPr>
        <w:rPr>
          <w:i/>
          <w:color w:val="4471C4"/>
          <w:sz w:val="24"/>
        </w:rPr>
      </w:pPr>
    </w:p>
    <w:p w:rsidR="00E870D9" w:rsidRPr="00355369" w:rsidRDefault="003E08BA" w:rsidP="00355369">
      <w:pPr>
        <w:pStyle w:val="Prrafodelista"/>
      </w:pPr>
      <w:r w:rsidRPr="00D02BB6">
        <w:lastRenderedPageBreak/>
        <w:t xml:space="preserve">Si al momento de guardar o  registrar toda la información del estudiante o de la empresa se encuentra algún dato erróneo </w:t>
      </w:r>
      <w:r w:rsidR="008E4014" w:rsidRPr="00D02BB6">
        <w:t xml:space="preserve">o falto algún campo por llenar el sistema </w:t>
      </w:r>
      <w:r w:rsidRPr="00D02BB6">
        <w:t xml:space="preserve">automáticamente </w:t>
      </w:r>
      <w:r w:rsidR="008E4014" w:rsidRPr="00D02BB6">
        <w:t>mostrara</w:t>
      </w:r>
      <w:r w:rsidR="00581C40" w:rsidRPr="00D02BB6">
        <w:t xml:space="preserve"> una alerta informando el error, como se muestra a</w:t>
      </w:r>
      <w:r w:rsidR="007B7539">
        <w:t xml:space="preserve"> </w:t>
      </w:r>
      <w:r w:rsidR="00581C40" w:rsidRPr="00D02BB6">
        <w:t>continuación.</w:t>
      </w:r>
    </w:p>
    <w:p w:rsidR="00E870D9" w:rsidRDefault="00581C40" w:rsidP="00355369">
      <w:pPr>
        <w:pStyle w:val="Prrafodelista"/>
        <w:keepNext/>
        <w:ind w:left="360"/>
      </w:pPr>
      <w:r>
        <w:rPr>
          <w:noProof/>
          <w:lang w:val="es-CO" w:eastAsia="es-CO"/>
        </w:rPr>
        <w:drawing>
          <wp:inline distT="0" distB="0" distL="0" distR="0" wp14:anchorId="6E3904B9" wp14:editId="1C77288B">
            <wp:extent cx="5612130" cy="254317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451" b="1094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rsidR="00581C40" w:rsidRDefault="00E870D9" w:rsidP="00E870D9">
      <w:pPr>
        <w:pStyle w:val="Descripcin"/>
        <w:rPr>
          <w:sz w:val="24"/>
        </w:rPr>
      </w:pPr>
      <w:bookmarkStart w:id="111" w:name="_Toc31278538"/>
      <w:r>
        <w:t xml:space="preserve">Ilustración </w:t>
      </w:r>
      <w:r>
        <w:fldChar w:fldCharType="begin"/>
      </w:r>
      <w:r>
        <w:instrText xml:space="preserve"> SEQ Ilustración \* ARABIC </w:instrText>
      </w:r>
      <w:r>
        <w:fldChar w:fldCharType="separate"/>
      </w:r>
      <w:r w:rsidR="00D944E4">
        <w:rPr>
          <w:noProof/>
        </w:rPr>
        <w:t>5</w:t>
      </w:r>
      <w:r>
        <w:fldChar w:fldCharType="end"/>
      </w:r>
      <w:r>
        <w:t xml:space="preserve"> Error Registro de Estudiante</w:t>
      </w:r>
      <w:bookmarkEnd w:id="111"/>
    </w:p>
    <w:p w:rsidR="003E08BA" w:rsidRPr="003E08BA" w:rsidRDefault="003E08BA" w:rsidP="003E08BA">
      <w:pPr>
        <w:rPr>
          <w:sz w:val="24"/>
        </w:rPr>
      </w:pPr>
    </w:p>
    <w:p w:rsidR="00D21753" w:rsidRPr="00D21753" w:rsidRDefault="00D21753" w:rsidP="00C30E1F">
      <w:pPr>
        <w:ind w:left="588"/>
        <w:rPr>
          <w:b/>
          <w:i/>
          <w:color w:val="4471C4"/>
          <w:sz w:val="24"/>
        </w:rPr>
      </w:pPr>
    </w:p>
    <w:p w:rsidR="00105E6A" w:rsidRDefault="00105E6A" w:rsidP="00C30E1F">
      <w:pPr>
        <w:ind w:left="588"/>
        <w:rPr>
          <w:i/>
          <w:color w:val="4471C4"/>
          <w:sz w:val="24"/>
        </w:rPr>
      </w:pPr>
    </w:p>
    <w:p w:rsidR="003E08BA" w:rsidRDefault="003E08BA" w:rsidP="00C30E1F">
      <w:pPr>
        <w:ind w:left="588"/>
        <w:rPr>
          <w:i/>
          <w:color w:val="4471C4"/>
          <w:sz w:val="24"/>
        </w:rPr>
      </w:pPr>
    </w:p>
    <w:p w:rsidR="003E08BA" w:rsidRDefault="003E08BA" w:rsidP="00C30E1F">
      <w:pPr>
        <w:ind w:left="588"/>
        <w:rPr>
          <w:i/>
          <w:color w:val="4471C4"/>
          <w:sz w:val="24"/>
        </w:rPr>
      </w:pPr>
    </w:p>
    <w:p w:rsidR="003E08BA" w:rsidRDefault="003E08BA" w:rsidP="00C30E1F">
      <w:pPr>
        <w:ind w:left="588"/>
        <w:rPr>
          <w:i/>
          <w:color w:val="4471C4"/>
          <w:sz w:val="24"/>
        </w:rPr>
      </w:pPr>
    </w:p>
    <w:p w:rsidR="003E08BA" w:rsidRDefault="003E08BA" w:rsidP="00C30E1F">
      <w:pPr>
        <w:ind w:left="588"/>
        <w:rPr>
          <w:i/>
          <w:color w:val="4471C4"/>
          <w:sz w:val="24"/>
        </w:rPr>
      </w:pPr>
    </w:p>
    <w:p w:rsidR="003E08BA" w:rsidRDefault="003E08BA" w:rsidP="00C30E1F">
      <w:pPr>
        <w:ind w:left="588"/>
        <w:rPr>
          <w:i/>
          <w:color w:val="4471C4"/>
          <w:sz w:val="24"/>
        </w:rPr>
      </w:pPr>
    </w:p>
    <w:p w:rsidR="003E08BA" w:rsidRDefault="003E08BA" w:rsidP="00C30E1F">
      <w:pPr>
        <w:ind w:left="588"/>
        <w:rPr>
          <w:i/>
          <w:color w:val="4471C4"/>
          <w:sz w:val="24"/>
        </w:rPr>
      </w:pPr>
    </w:p>
    <w:p w:rsidR="003E08BA" w:rsidRDefault="003E08BA" w:rsidP="00C30E1F">
      <w:pPr>
        <w:ind w:left="588"/>
        <w:rPr>
          <w:i/>
          <w:color w:val="4471C4"/>
          <w:sz w:val="24"/>
        </w:rPr>
      </w:pPr>
    </w:p>
    <w:p w:rsidR="003E08BA" w:rsidRDefault="003E08BA" w:rsidP="00C30E1F">
      <w:pPr>
        <w:ind w:left="588"/>
        <w:rPr>
          <w:i/>
          <w:color w:val="4471C4"/>
          <w:sz w:val="24"/>
        </w:rPr>
      </w:pPr>
    </w:p>
    <w:p w:rsidR="003E08BA" w:rsidRDefault="003E08BA" w:rsidP="00C30E1F">
      <w:pPr>
        <w:ind w:left="588"/>
        <w:rPr>
          <w:i/>
          <w:color w:val="4471C4"/>
          <w:sz w:val="24"/>
        </w:rPr>
      </w:pPr>
    </w:p>
    <w:p w:rsidR="003E08BA" w:rsidRDefault="003E08BA" w:rsidP="00C30E1F">
      <w:pPr>
        <w:ind w:left="588"/>
        <w:rPr>
          <w:i/>
          <w:color w:val="4471C4"/>
          <w:sz w:val="24"/>
        </w:rPr>
      </w:pPr>
    </w:p>
    <w:p w:rsidR="003E08BA" w:rsidRDefault="003E08BA" w:rsidP="00C30E1F">
      <w:pPr>
        <w:ind w:left="588"/>
        <w:rPr>
          <w:i/>
          <w:color w:val="4471C4"/>
          <w:sz w:val="24"/>
        </w:rPr>
      </w:pPr>
    </w:p>
    <w:p w:rsidR="003E08BA" w:rsidRDefault="003E08BA" w:rsidP="00C30E1F">
      <w:pPr>
        <w:ind w:left="588"/>
        <w:rPr>
          <w:i/>
          <w:color w:val="4471C4"/>
          <w:sz w:val="24"/>
        </w:rPr>
      </w:pPr>
    </w:p>
    <w:p w:rsidR="008E4014" w:rsidRDefault="008E4014" w:rsidP="00C30E1F">
      <w:pPr>
        <w:ind w:left="588"/>
        <w:rPr>
          <w:i/>
          <w:color w:val="4471C4"/>
          <w:sz w:val="24"/>
        </w:rPr>
      </w:pPr>
    </w:p>
    <w:p w:rsidR="008E4014" w:rsidRPr="00D02BB6" w:rsidRDefault="008E4014" w:rsidP="00D02BB6">
      <w:pPr>
        <w:pStyle w:val="Prrafodelista"/>
      </w:pPr>
      <w:r w:rsidRPr="00D02BB6">
        <w:t>La opción lista de estudiantes permite ver cada estudiante con la respectiva empresa en donde se encuentra realizando su práctica o pasantía con sus respectivos datos.</w:t>
      </w:r>
    </w:p>
    <w:p w:rsidR="00C379B7" w:rsidRPr="008E4014" w:rsidRDefault="00C379B7" w:rsidP="00C379B7">
      <w:pPr>
        <w:pStyle w:val="Prrafodelista"/>
        <w:ind w:left="1308"/>
        <w:rPr>
          <w:i/>
          <w:sz w:val="24"/>
        </w:rPr>
      </w:pPr>
    </w:p>
    <w:p w:rsidR="00E870D9" w:rsidRDefault="00B03A8A" w:rsidP="00355369">
      <w:pPr>
        <w:keepNext/>
      </w:pPr>
      <w:r>
        <w:rPr>
          <w:noProof/>
          <w:lang w:val="es-CO" w:eastAsia="es-CO"/>
        </w:rPr>
        <w:lastRenderedPageBreak/>
        <w:drawing>
          <wp:inline distT="0" distB="0" distL="0" distR="0" wp14:anchorId="28618728" wp14:editId="42A4C25B">
            <wp:extent cx="5934075" cy="27527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449" b="4345"/>
                    <a:stretch/>
                  </pic:blipFill>
                  <pic:spPr bwMode="auto">
                    <a:xfrm>
                      <a:off x="0" y="0"/>
                      <a:ext cx="5934075" cy="2752725"/>
                    </a:xfrm>
                    <a:prstGeom prst="rect">
                      <a:avLst/>
                    </a:prstGeom>
                    <a:ln>
                      <a:noFill/>
                    </a:ln>
                    <a:extLst>
                      <a:ext uri="{53640926-AAD7-44D8-BBD7-CCE9431645EC}">
                        <a14:shadowObscured xmlns:a14="http://schemas.microsoft.com/office/drawing/2010/main"/>
                      </a:ext>
                    </a:extLst>
                  </pic:spPr>
                </pic:pic>
              </a:graphicData>
            </a:graphic>
          </wp:inline>
        </w:drawing>
      </w:r>
    </w:p>
    <w:p w:rsidR="00105E6A" w:rsidRDefault="00E870D9" w:rsidP="00E870D9">
      <w:pPr>
        <w:pStyle w:val="Descripcin"/>
      </w:pPr>
      <w:bookmarkStart w:id="112" w:name="_Toc31278539"/>
      <w:r>
        <w:t xml:space="preserve">Ilustración </w:t>
      </w:r>
      <w:r>
        <w:fldChar w:fldCharType="begin"/>
      </w:r>
      <w:r>
        <w:instrText xml:space="preserve"> SEQ Ilustración \* ARABIC </w:instrText>
      </w:r>
      <w:r>
        <w:fldChar w:fldCharType="separate"/>
      </w:r>
      <w:r w:rsidR="00D944E4">
        <w:rPr>
          <w:noProof/>
        </w:rPr>
        <w:t>6</w:t>
      </w:r>
      <w:r>
        <w:fldChar w:fldCharType="end"/>
      </w:r>
      <w:r>
        <w:t xml:space="preserve"> Lista de Estudiantes</w:t>
      </w:r>
      <w:bookmarkEnd w:id="112"/>
    </w:p>
    <w:p w:rsidR="00355369" w:rsidRDefault="00355369" w:rsidP="00355369">
      <w:r>
        <w:t>Si por alguna razón el estudiante pierde u olvida su contraseña de acceso al sistema, el administrador puede cambiarla para que éste la recupere.</w:t>
      </w:r>
    </w:p>
    <w:p w:rsidR="00355369" w:rsidRDefault="00355369" w:rsidP="00355369">
      <w:pPr>
        <w:keepNext/>
      </w:pPr>
      <w:r>
        <w:rPr>
          <w:noProof/>
          <w:lang w:val="es-CO" w:eastAsia="es-CO"/>
        </w:rPr>
        <w:drawing>
          <wp:inline distT="0" distB="0" distL="0" distR="0" wp14:anchorId="6A5FC615" wp14:editId="773F0F55">
            <wp:extent cx="5953125" cy="27908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545" b="4044"/>
                    <a:stretch/>
                  </pic:blipFill>
                  <pic:spPr bwMode="auto">
                    <a:xfrm>
                      <a:off x="0" y="0"/>
                      <a:ext cx="5953125" cy="2790825"/>
                    </a:xfrm>
                    <a:prstGeom prst="rect">
                      <a:avLst/>
                    </a:prstGeom>
                    <a:ln>
                      <a:noFill/>
                    </a:ln>
                    <a:extLst>
                      <a:ext uri="{53640926-AAD7-44D8-BBD7-CCE9431645EC}">
                        <a14:shadowObscured xmlns:a14="http://schemas.microsoft.com/office/drawing/2010/main"/>
                      </a:ext>
                    </a:extLst>
                  </pic:spPr>
                </pic:pic>
              </a:graphicData>
            </a:graphic>
          </wp:inline>
        </w:drawing>
      </w:r>
    </w:p>
    <w:p w:rsidR="00355369" w:rsidRDefault="00355369" w:rsidP="00355369">
      <w:pPr>
        <w:pStyle w:val="Descripcin"/>
      </w:pPr>
      <w:r>
        <w:t xml:space="preserve">Ilustración </w:t>
      </w:r>
      <w:r>
        <w:fldChar w:fldCharType="begin"/>
      </w:r>
      <w:r>
        <w:instrText xml:space="preserve"> SEQ Ilustración \* ARABIC </w:instrText>
      </w:r>
      <w:r>
        <w:fldChar w:fldCharType="separate"/>
      </w:r>
      <w:r w:rsidR="00D944E4">
        <w:rPr>
          <w:noProof/>
        </w:rPr>
        <w:t>7</w:t>
      </w:r>
      <w:r>
        <w:fldChar w:fldCharType="end"/>
      </w:r>
      <w:r>
        <w:t xml:space="preserve"> Recuperación de Contraseña Estudiante</w:t>
      </w:r>
    </w:p>
    <w:p w:rsidR="00355369" w:rsidRDefault="00355369" w:rsidP="00355369">
      <w:r>
        <w:t>Cuando el estudiante haya terminado su etapa práctica, el administrador puede cambiar el estado del estudiante de Activo a Inactivo, tal como se muestra en la siguiente imagen. Para lo cual el sistema emitirá una alerta preguntando si en realidad quiere cambiar el estado del estudiante.</w:t>
      </w:r>
    </w:p>
    <w:p w:rsidR="00D944E4" w:rsidRDefault="00355369" w:rsidP="00D944E4">
      <w:pPr>
        <w:keepNext/>
      </w:pPr>
      <w:r>
        <w:rPr>
          <w:noProof/>
          <w:lang w:val="es-CO" w:eastAsia="es-CO"/>
        </w:rPr>
        <w:lastRenderedPageBreak/>
        <w:drawing>
          <wp:inline distT="0" distB="0" distL="0" distR="0" wp14:anchorId="0AE62152" wp14:editId="12C24159">
            <wp:extent cx="5612130" cy="277177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846" b="4346"/>
                    <a:stretch/>
                  </pic:blipFill>
                  <pic:spPr bwMode="auto">
                    <a:xfrm>
                      <a:off x="0" y="0"/>
                      <a:ext cx="5612130" cy="2771775"/>
                    </a:xfrm>
                    <a:prstGeom prst="rect">
                      <a:avLst/>
                    </a:prstGeom>
                    <a:ln>
                      <a:noFill/>
                    </a:ln>
                    <a:extLst>
                      <a:ext uri="{53640926-AAD7-44D8-BBD7-CCE9431645EC}">
                        <a14:shadowObscured xmlns:a14="http://schemas.microsoft.com/office/drawing/2010/main"/>
                      </a:ext>
                    </a:extLst>
                  </pic:spPr>
                </pic:pic>
              </a:graphicData>
            </a:graphic>
          </wp:inline>
        </w:drawing>
      </w:r>
    </w:p>
    <w:p w:rsidR="00D944E4" w:rsidRDefault="00D944E4" w:rsidP="00D944E4">
      <w:pPr>
        <w:pStyle w:val="Descripcin"/>
      </w:pPr>
      <w:r>
        <w:t xml:space="preserve">Ilustración </w:t>
      </w:r>
      <w:r>
        <w:fldChar w:fldCharType="begin"/>
      </w:r>
      <w:r>
        <w:instrText xml:space="preserve"> SEQ Ilustración \* ARABIC </w:instrText>
      </w:r>
      <w:r>
        <w:fldChar w:fldCharType="separate"/>
      </w:r>
      <w:r>
        <w:rPr>
          <w:noProof/>
        </w:rPr>
        <w:t>8</w:t>
      </w:r>
      <w:r>
        <w:fldChar w:fldCharType="end"/>
      </w:r>
      <w:r>
        <w:t xml:space="preserve"> Aceptar Cambio de Estado</w:t>
      </w:r>
    </w:p>
    <w:p w:rsidR="00355369" w:rsidRPr="00355369" w:rsidRDefault="00355369" w:rsidP="00355369">
      <w:r>
        <w:t xml:space="preserve"> </w:t>
      </w:r>
    </w:p>
    <w:p w:rsidR="008E4014" w:rsidRDefault="008E4014" w:rsidP="00C30E1F">
      <w:pPr>
        <w:ind w:left="588"/>
        <w:rPr>
          <w:sz w:val="24"/>
        </w:rPr>
      </w:pPr>
    </w:p>
    <w:p w:rsidR="00355369" w:rsidRDefault="00355369" w:rsidP="00D944E4">
      <w:pPr>
        <w:rPr>
          <w:sz w:val="24"/>
        </w:rPr>
      </w:pPr>
      <w:r>
        <w:rPr>
          <w:sz w:val="24"/>
        </w:rPr>
        <w:t>Al seleccionar ACEPTAR, e</w:t>
      </w:r>
      <w:r w:rsidR="00D944E4">
        <w:rPr>
          <w:sz w:val="24"/>
        </w:rPr>
        <w:t>l estudiante quedará inactivo; el sistema le mostrará una alerta del cambio de estado</w:t>
      </w:r>
    </w:p>
    <w:p w:rsidR="00D944E4" w:rsidRDefault="00D944E4" w:rsidP="00D944E4">
      <w:pPr>
        <w:keepNext/>
      </w:pPr>
      <w:r>
        <w:rPr>
          <w:noProof/>
          <w:lang w:val="es-CO" w:eastAsia="es-CO"/>
        </w:rPr>
        <w:drawing>
          <wp:inline distT="0" distB="0" distL="0" distR="0" wp14:anchorId="5352D23B" wp14:editId="2B581294">
            <wp:extent cx="5612130" cy="275272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44" b="5251"/>
                    <a:stretch/>
                  </pic:blipFill>
                  <pic:spPr bwMode="auto">
                    <a:xfrm>
                      <a:off x="0" y="0"/>
                      <a:ext cx="5612130" cy="2752725"/>
                    </a:xfrm>
                    <a:prstGeom prst="rect">
                      <a:avLst/>
                    </a:prstGeom>
                    <a:ln>
                      <a:noFill/>
                    </a:ln>
                    <a:extLst>
                      <a:ext uri="{53640926-AAD7-44D8-BBD7-CCE9431645EC}">
                        <a14:shadowObscured xmlns:a14="http://schemas.microsoft.com/office/drawing/2010/main"/>
                      </a:ext>
                    </a:extLst>
                  </pic:spPr>
                </pic:pic>
              </a:graphicData>
            </a:graphic>
          </wp:inline>
        </w:drawing>
      </w:r>
    </w:p>
    <w:p w:rsidR="00D944E4" w:rsidRDefault="00D944E4" w:rsidP="00D944E4">
      <w:pPr>
        <w:pStyle w:val="Descripcin"/>
        <w:rPr>
          <w:sz w:val="24"/>
        </w:rPr>
      </w:pPr>
      <w:r>
        <w:t xml:space="preserve">Ilustración </w:t>
      </w:r>
      <w:r>
        <w:fldChar w:fldCharType="begin"/>
      </w:r>
      <w:r>
        <w:instrText xml:space="preserve"> SEQ Ilustración \* ARABIC </w:instrText>
      </w:r>
      <w:r>
        <w:fldChar w:fldCharType="separate"/>
      </w:r>
      <w:r>
        <w:rPr>
          <w:noProof/>
        </w:rPr>
        <w:t>9</w:t>
      </w:r>
      <w:r>
        <w:fldChar w:fldCharType="end"/>
      </w:r>
      <w:r>
        <w:t xml:space="preserve"> Confirmación Cambio de Estado</w:t>
      </w:r>
    </w:p>
    <w:p w:rsidR="00D944E4" w:rsidRDefault="00D944E4" w:rsidP="00D944E4">
      <w:pPr>
        <w:rPr>
          <w:sz w:val="24"/>
        </w:rPr>
      </w:pPr>
    </w:p>
    <w:p w:rsidR="00D944E4" w:rsidRDefault="00D944E4" w:rsidP="00D944E4">
      <w:pPr>
        <w:rPr>
          <w:sz w:val="24"/>
        </w:rPr>
      </w:pPr>
      <w:r>
        <w:rPr>
          <w:sz w:val="24"/>
        </w:rPr>
        <w:t>Y luego usted podrá visualizar en pantalla la lista de estudiantes activos e inactivos.</w:t>
      </w:r>
    </w:p>
    <w:p w:rsidR="00D944E4" w:rsidRDefault="00D944E4" w:rsidP="00D944E4">
      <w:pPr>
        <w:keepNext/>
      </w:pPr>
      <w:r>
        <w:rPr>
          <w:noProof/>
          <w:lang w:val="es-CO" w:eastAsia="es-CO"/>
        </w:rPr>
        <w:lastRenderedPageBreak/>
        <w:drawing>
          <wp:inline distT="0" distB="0" distL="0" distR="0" wp14:anchorId="2FA5A536" wp14:editId="00BFD486">
            <wp:extent cx="5612130" cy="2752725"/>
            <wp:effectExtent l="0" t="0" r="762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449" b="4345"/>
                    <a:stretch/>
                  </pic:blipFill>
                  <pic:spPr bwMode="auto">
                    <a:xfrm>
                      <a:off x="0" y="0"/>
                      <a:ext cx="5612130" cy="2752725"/>
                    </a:xfrm>
                    <a:prstGeom prst="rect">
                      <a:avLst/>
                    </a:prstGeom>
                    <a:ln>
                      <a:noFill/>
                    </a:ln>
                    <a:extLst>
                      <a:ext uri="{53640926-AAD7-44D8-BBD7-CCE9431645EC}">
                        <a14:shadowObscured xmlns:a14="http://schemas.microsoft.com/office/drawing/2010/main"/>
                      </a:ext>
                    </a:extLst>
                  </pic:spPr>
                </pic:pic>
              </a:graphicData>
            </a:graphic>
          </wp:inline>
        </w:drawing>
      </w:r>
    </w:p>
    <w:p w:rsidR="00D944E4" w:rsidRDefault="00D944E4" w:rsidP="00D944E4">
      <w:pPr>
        <w:pStyle w:val="Descripcin"/>
      </w:pPr>
      <w:r>
        <w:t xml:space="preserve">Ilustración </w:t>
      </w:r>
      <w:r>
        <w:fldChar w:fldCharType="begin"/>
      </w:r>
      <w:r>
        <w:instrText xml:space="preserve"> SEQ Ilustración \* ARABIC </w:instrText>
      </w:r>
      <w:r>
        <w:fldChar w:fldCharType="separate"/>
      </w:r>
      <w:r>
        <w:rPr>
          <w:noProof/>
        </w:rPr>
        <w:t>10</w:t>
      </w:r>
      <w:r>
        <w:fldChar w:fldCharType="end"/>
      </w:r>
      <w:r>
        <w:t xml:space="preserve"> Visualizar Cambio de Estado</w:t>
      </w:r>
    </w:p>
    <w:p w:rsidR="00D944E4" w:rsidRPr="00D944E4" w:rsidRDefault="00D944E4" w:rsidP="00D944E4">
      <w:r>
        <w:t xml:space="preserve">Nota: recuerde que mientras </w:t>
      </w:r>
      <w:r w:rsidR="00533717">
        <w:t>el estudiante se encuentre</w:t>
      </w:r>
      <w:r>
        <w:t xml:space="preserve"> inactivo, é</w:t>
      </w:r>
      <w:r w:rsidR="00533717">
        <w:t>ste no podrá acceder al sistema.</w:t>
      </w:r>
      <w:bookmarkStart w:id="113" w:name="_GoBack"/>
      <w:bookmarkEnd w:id="113"/>
    </w:p>
    <w:p w:rsidR="00355369" w:rsidRDefault="00355369" w:rsidP="00C30E1F">
      <w:pPr>
        <w:ind w:left="588"/>
        <w:rPr>
          <w:sz w:val="24"/>
        </w:rPr>
      </w:pPr>
      <w:r>
        <w:rPr>
          <w:sz w:val="24"/>
        </w:rPr>
        <w:t xml:space="preserve"> </w:t>
      </w:r>
    </w:p>
    <w:p w:rsidR="008E4014" w:rsidRPr="008E4014" w:rsidRDefault="008E4014" w:rsidP="00DF20C7">
      <w:pPr>
        <w:pStyle w:val="Prrafodelista"/>
        <w:ind w:left="1308"/>
        <w:rPr>
          <w:sz w:val="24"/>
        </w:rPr>
      </w:pPr>
    </w:p>
    <w:p w:rsidR="00105E6A" w:rsidRDefault="00105E6A" w:rsidP="00C30E1F">
      <w:pPr>
        <w:ind w:left="588"/>
        <w:rPr>
          <w:i/>
          <w:color w:val="4471C4"/>
          <w:sz w:val="24"/>
        </w:rPr>
      </w:pPr>
      <w:r>
        <w:rPr>
          <w:i/>
          <w:color w:val="4471C4"/>
          <w:sz w:val="24"/>
        </w:rPr>
        <w:t xml:space="preserve"> </w:t>
      </w:r>
    </w:p>
    <w:p w:rsidR="00C30E1F" w:rsidRPr="00C30E1F" w:rsidRDefault="00C30E1F" w:rsidP="00C30E1F">
      <w:pPr>
        <w:ind w:left="588"/>
        <w:rPr>
          <w:sz w:val="24"/>
        </w:rPr>
      </w:pPr>
    </w:p>
    <w:p w:rsidR="00C30E1F" w:rsidRDefault="00C30E1F" w:rsidP="00C30E1F">
      <w:pPr>
        <w:jc w:val="both"/>
        <w:rPr>
          <w:sz w:val="24"/>
          <w:szCs w:val="24"/>
        </w:rPr>
      </w:pPr>
    </w:p>
    <w:p w:rsidR="00C30E1F" w:rsidRDefault="00C30E1F" w:rsidP="00C30E1F">
      <w:pPr>
        <w:jc w:val="both"/>
        <w:rPr>
          <w:sz w:val="24"/>
          <w:szCs w:val="24"/>
        </w:rPr>
      </w:pPr>
    </w:p>
    <w:p w:rsidR="00C30E1F" w:rsidRDefault="00C30E1F" w:rsidP="00C30E1F">
      <w:pPr>
        <w:jc w:val="both"/>
        <w:rPr>
          <w:sz w:val="24"/>
          <w:szCs w:val="24"/>
        </w:rPr>
      </w:pPr>
    </w:p>
    <w:p w:rsidR="00C30E1F" w:rsidRPr="00BE1591" w:rsidRDefault="00C30E1F" w:rsidP="00E870D9">
      <w:pPr>
        <w:pStyle w:val="Ttulo1"/>
      </w:pPr>
      <w:bookmarkStart w:id="114" w:name="_Toc31278508"/>
      <w:r w:rsidRPr="0069381E">
        <w:t>REGISTRO</w:t>
      </w:r>
      <w:r>
        <w:t xml:space="preserve"> EMPLEADOS</w:t>
      </w:r>
      <w:bookmarkEnd w:id="114"/>
    </w:p>
    <w:p w:rsidR="00C30E1F" w:rsidRPr="00BE1591" w:rsidRDefault="00C30E1F" w:rsidP="00C30E1F">
      <w:pPr>
        <w:pStyle w:val="Ttulo2"/>
        <w:tabs>
          <w:tab w:val="left" w:pos="947"/>
        </w:tabs>
        <w:spacing w:before="193"/>
        <w:ind w:left="946"/>
      </w:pPr>
    </w:p>
    <w:p w:rsidR="00C30E1F" w:rsidRDefault="00C30E1F" w:rsidP="00D02BB6">
      <w:pPr>
        <w:pStyle w:val="Prrafodelista"/>
        <w:rPr>
          <w:b/>
        </w:rPr>
      </w:pPr>
      <w:r>
        <w:t>Registro de empleados, será realizado por el administrador. Se encuentra un formulario con varios campos, los cuales contienen todos los datos personales del empleado,  campos que tienen asterisco (</w:t>
      </w:r>
      <w:r w:rsidRPr="00600DE9">
        <w:rPr>
          <w:color w:val="FF0000"/>
        </w:rPr>
        <w:t>*</w:t>
      </w:r>
      <w:r>
        <w:t>) son obligatorios. Correo electrónico,</w:t>
      </w:r>
      <w:r>
        <w:rPr>
          <w:spacing w:val="-7"/>
        </w:rPr>
        <w:t xml:space="preserve"> </w:t>
      </w:r>
      <w:r>
        <w:t>la</w:t>
      </w:r>
      <w:r>
        <w:rPr>
          <w:spacing w:val="-9"/>
        </w:rPr>
        <w:t xml:space="preserve"> </w:t>
      </w:r>
      <w:r>
        <w:t>identificación será por defecto el usuario con el cual</w:t>
      </w:r>
      <w:r>
        <w:rPr>
          <w:spacing w:val="-10"/>
        </w:rPr>
        <w:t xml:space="preserve"> </w:t>
      </w:r>
      <w:r>
        <w:t>puede</w:t>
      </w:r>
      <w:r>
        <w:rPr>
          <w:spacing w:val="-8"/>
        </w:rPr>
        <w:t xml:space="preserve"> </w:t>
      </w:r>
      <w:r>
        <w:t>acceder</w:t>
      </w:r>
      <w:r>
        <w:rPr>
          <w:spacing w:val="-9"/>
        </w:rPr>
        <w:t xml:space="preserve"> </w:t>
      </w:r>
      <w:r>
        <w:t>al</w:t>
      </w:r>
      <w:r>
        <w:rPr>
          <w:spacing w:val="-8"/>
        </w:rPr>
        <w:t xml:space="preserve"> </w:t>
      </w:r>
      <w:r>
        <w:t xml:space="preserve">aplicativo y la </w:t>
      </w:r>
      <w:r>
        <w:rPr>
          <w:spacing w:val="-9"/>
        </w:rPr>
        <w:t xml:space="preserve"> </w:t>
      </w:r>
      <w:r>
        <w:t>clave,</w:t>
      </w:r>
      <w:r>
        <w:rPr>
          <w:spacing w:val="-9"/>
        </w:rPr>
        <w:t xml:space="preserve"> </w:t>
      </w:r>
      <w:r>
        <w:rPr>
          <w:b/>
        </w:rPr>
        <w:t>Registro</w:t>
      </w:r>
      <w:r>
        <w:rPr>
          <w:b/>
          <w:spacing w:val="-1"/>
        </w:rPr>
        <w:t xml:space="preserve"> </w:t>
      </w:r>
      <w:r>
        <w:rPr>
          <w:b/>
        </w:rPr>
        <w:t>empleado</w:t>
      </w:r>
      <w:proofErr w:type="gramStart"/>
      <w:r>
        <w:rPr>
          <w:b/>
        </w:rPr>
        <w:t>.(</w:t>
      </w:r>
      <w:proofErr w:type="gramEnd"/>
      <w:r>
        <w:rPr>
          <w:b/>
        </w:rPr>
        <w:t>permitirá guardar y limpiar los datos)</w:t>
      </w:r>
    </w:p>
    <w:p w:rsidR="00E870D9" w:rsidRDefault="00E870D9" w:rsidP="00E870D9">
      <w:pPr>
        <w:jc w:val="both"/>
        <w:rPr>
          <w:i/>
          <w:color w:val="44546A"/>
          <w:sz w:val="24"/>
        </w:rPr>
      </w:pPr>
    </w:p>
    <w:p w:rsidR="00E870D9" w:rsidRDefault="00E870D9" w:rsidP="00E870D9">
      <w:pPr>
        <w:jc w:val="both"/>
        <w:rPr>
          <w:i/>
          <w:color w:val="44546A"/>
          <w:sz w:val="24"/>
        </w:rPr>
      </w:pPr>
    </w:p>
    <w:p w:rsidR="00E870D9" w:rsidRDefault="00E870D9" w:rsidP="00E870D9">
      <w:pPr>
        <w:jc w:val="both"/>
        <w:rPr>
          <w:i/>
          <w:color w:val="44546A"/>
          <w:sz w:val="24"/>
        </w:rPr>
      </w:pPr>
    </w:p>
    <w:p w:rsidR="00105E6A" w:rsidRPr="00E870D9" w:rsidRDefault="00E870D9" w:rsidP="00E870D9">
      <w:pPr>
        <w:jc w:val="both"/>
        <w:rPr>
          <w:i/>
          <w:color w:val="44546A"/>
          <w:sz w:val="24"/>
        </w:rPr>
      </w:pPr>
      <w:r>
        <w:rPr>
          <w:noProof/>
          <w:lang w:val="es-CO" w:eastAsia="es-CO"/>
        </w:rPr>
        <w:lastRenderedPageBreak/>
        <mc:AlternateContent>
          <mc:Choice Requires="wps">
            <w:drawing>
              <wp:anchor distT="0" distB="0" distL="114300" distR="114300" simplePos="0" relativeHeight="251687936" behindDoc="1" locked="0" layoutInCell="1" allowOverlap="1" wp14:anchorId="3891822C" wp14:editId="413BA42E">
                <wp:simplePos x="0" y="0"/>
                <wp:positionH relativeFrom="column">
                  <wp:posOffset>0</wp:posOffset>
                </wp:positionH>
                <wp:positionV relativeFrom="paragraph">
                  <wp:posOffset>3409950</wp:posOffset>
                </wp:positionV>
                <wp:extent cx="6666230" cy="635"/>
                <wp:effectExtent l="0" t="0" r="0" b="0"/>
                <wp:wrapTight wrapText="bothSides">
                  <wp:wrapPolygon edited="0">
                    <wp:start x="0" y="0"/>
                    <wp:lineTo x="0" y="21600"/>
                    <wp:lineTo x="21600" y="21600"/>
                    <wp:lineTo x="21600" y="0"/>
                  </wp:wrapPolygon>
                </wp:wrapTight>
                <wp:docPr id="28" name="Cuadro de texto 28"/>
                <wp:cNvGraphicFramePr/>
                <a:graphic xmlns:a="http://schemas.openxmlformats.org/drawingml/2006/main">
                  <a:graphicData uri="http://schemas.microsoft.com/office/word/2010/wordprocessingShape">
                    <wps:wsp>
                      <wps:cNvSpPr txBox="1"/>
                      <wps:spPr>
                        <a:xfrm>
                          <a:off x="0" y="0"/>
                          <a:ext cx="6666230" cy="635"/>
                        </a:xfrm>
                        <a:prstGeom prst="rect">
                          <a:avLst/>
                        </a:prstGeom>
                        <a:solidFill>
                          <a:prstClr val="white"/>
                        </a:solidFill>
                        <a:ln>
                          <a:noFill/>
                        </a:ln>
                        <a:effectLst/>
                      </wps:spPr>
                      <wps:txbx>
                        <w:txbxContent>
                          <w:p w:rsidR="007B7539" w:rsidRPr="00F53FB9" w:rsidRDefault="007B7539" w:rsidP="00E870D9">
                            <w:pPr>
                              <w:pStyle w:val="Descripcin"/>
                              <w:rPr>
                                <w:noProof/>
                              </w:rPr>
                            </w:pPr>
                            <w:bookmarkStart w:id="115" w:name="_Toc31278540"/>
                            <w:r>
                              <w:t xml:space="preserve">Ilustración </w:t>
                            </w:r>
                            <w:r>
                              <w:fldChar w:fldCharType="begin"/>
                            </w:r>
                            <w:r>
                              <w:instrText xml:space="preserve"> SEQ Ilustración \* ARABIC </w:instrText>
                            </w:r>
                            <w:r>
                              <w:fldChar w:fldCharType="separate"/>
                            </w:r>
                            <w:r w:rsidR="00D944E4">
                              <w:rPr>
                                <w:noProof/>
                              </w:rPr>
                              <w:t>11</w:t>
                            </w:r>
                            <w:r>
                              <w:fldChar w:fldCharType="end"/>
                            </w:r>
                            <w:r>
                              <w:t xml:space="preserve"> Registro de Empleados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1822C" id="Cuadro de texto 28" o:spid="_x0000_s1029" type="#_x0000_t202" style="position:absolute;left:0;text-align:left;margin-left:0;margin-top:268.5pt;width:524.9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" stroked="f">
                <v:textbox style="mso-fit-shape-to-text:t" inset="0,0,0,0">
                  <w:txbxContent>
                    <w:p w:rsidR="007B7539" w:rsidRPr="00F53FB9" w:rsidRDefault="007B7539" w:rsidP="00E870D9">
                      <w:pPr>
                        <w:pStyle w:val="Descripcin"/>
                        <w:rPr>
                          <w:noProof/>
                        </w:rPr>
                      </w:pPr>
                      <w:bookmarkStart w:id="116" w:name="_Toc31278540"/>
                      <w:r>
                        <w:t xml:space="preserve">Ilustración </w:t>
                      </w:r>
                      <w:r>
                        <w:fldChar w:fldCharType="begin"/>
                      </w:r>
                      <w:r>
                        <w:instrText xml:space="preserve"> SEQ Ilustración \* ARABIC </w:instrText>
                      </w:r>
                      <w:r>
                        <w:fldChar w:fldCharType="separate"/>
                      </w:r>
                      <w:r w:rsidR="00D944E4">
                        <w:rPr>
                          <w:noProof/>
                        </w:rPr>
                        <w:t>11</w:t>
                      </w:r>
                      <w:r>
                        <w:fldChar w:fldCharType="end"/>
                      </w:r>
                      <w:r>
                        <w:t xml:space="preserve"> Registro de Empleados</w:t>
                      </w:r>
                      <w:bookmarkEnd w:id="116"/>
                    </w:p>
                  </w:txbxContent>
                </v:textbox>
                <w10:wrap type="tight"/>
              </v:shape>
            </w:pict>
          </mc:Fallback>
        </mc:AlternateContent>
      </w:r>
      <w:r w:rsidR="00C30E1F">
        <w:rPr>
          <w:noProof/>
          <w:lang w:val="es-CO" w:eastAsia="es-CO"/>
        </w:rPr>
        <w:drawing>
          <wp:anchor distT="0" distB="0" distL="114300" distR="114300" simplePos="0" relativeHeight="251665408" behindDoc="1" locked="0" layoutInCell="1" allowOverlap="1" wp14:anchorId="28165C84" wp14:editId="7CE80BB1">
            <wp:simplePos x="0" y="0"/>
            <wp:positionH relativeFrom="column">
              <wp:posOffset>0</wp:posOffset>
            </wp:positionH>
            <wp:positionV relativeFrom="paragraph">
              <wp:posOffset>172720</wp:posOffset>
            </wp:positionV>
            <wp:extent cx="6666617" cy="3180080"/>
            <wp:effectExtent l="0" t="0" r="0" b="0"/>
            <wp:wrapTight wrapText="bothSides">
              <wp:wrapPolygon edited="0">
                <wp:start x="0" y="0"/>
                <wp:lineTo x="0" y="21479"/>
                <wp:lineTo x="20925" y="21479"/>
                <wp:lineTo x="2092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t="7409" r="-3551" b="4780"/>
                    <a:stretch/>
                  </pic:blipFill>
                  <pic:spPr bwMode="auto">
                    <a:xfrm>
                      <a:off x="0" y="0"/>
                      <a:ext cx="6666617" cy="3180080"/>
                    </a:xfrm>
                    <a:prstGeom prst="rect">
                      <a:avLst/>
                    </a:prstGeom>
                    <a:ln>
                      <a:noFill/>
                    </a:ln>
                    <a:extLst>
                      <a:ext uri="{53640926-AAD7-44D8-BBD7-CCE9431645EC}">
                        <a14:shadowObscured xmlns:a14="http://schemas.microsoft.com/office/drawing/2010/main"/>
                      </a:ext>
                    </a:extLst>
                  </pic:spPr>
                </pic:pic>
              </a:graphicData>
            </a:graphic>
          </wp:anchor>
        </w:drawing>
      </w:r>
    </w:p>
    <w:p w:rsidR="00E870D9" w:rsidRDefault="00E870D9" w:rsidP="00E870D9">
      <w:pPr>
        <w:pStyle w:val="Textoindependiente"/>
        <w:spacing w:before="193"/>
        <w:ind w:left="545" w:right="1881"/>
        <w:jc w:val="both"/>
      </w:pPr>
    </w:p>
    <w:p w:rsidR="00E870D9" w:rsidRDefault="00E870D9" w:rsidP="00E870D9">
      <w:pPr>
        <w:pStyle w:val="Textoindependiente"/>
        <w:spacing w:before="193"/>
        <w:ind w:left="545" w:right="1881"/>
        <w:jc w:val="both"/>
      </w:pPr>
    </w:p>
    <w:p w:rsidR="00E870D9" w:rsidRDefault="00E870D9" w:rsidP="00E870D9">
      <w:pPr>
        <w:pStyle w:val="Textoindependiente"/>
        <w:spacing w:before="193"/>
        <w:ind w:left="545" w:right="1881"/>
        <w:jc w:val="both"/>
      </w:pPr>
    </w:p>
    <w:p w:rsidR="00E870D9" w:rsidRDefault="00E870D9" w:rsidP="00E870D9">
      <w:pPr>
        <w:pStyle w:val="Textoindependiente"/>
        <w:spacing w:before="193"/>
        <w:ind w:left="545" w:right="1881"/>
        <w:jc w:val="both"/>
      </w:pPr>
    </w:p>
    <w:p w:rsidR="00E870D9" w:rsidRDefault="00E870D9" w:rsidP="00E870D9">
      <w:pPr>
        <w:pStyle w:val="Textoindependiente"/>
        <w:spacing w:before="193"/>
        <w:ind w:left="545" w:right="1881"/>
        <w:jc w:val="both"/>
      </w:pPr>
    </w:p>
    <w:p w:rsidR="00E870D9" w:rsidRDefault="00E870D9" w:rsidP="00E870D9">
      <w:pPr>
        <w:pStyle w:val="Textoindependiente"/>
        <w:spacing w:before="193"/>
        <w:ind w:left="545" w:right="1881"/>
        <w:jc w:val="both"/>
      </w:pPr>
    </w:p>
    <w:p w:rsidR="00E870D9" w:rsidRDefault="00E870D9" w:rsidP="00E870D9">
      <w:pPr>
        <w:pStyle w:val="Textoindependiente"/>
        <w:spacing w:before="193"/>
        <w:ind w:left="545" w:right="1881"/>
        <w:jc w:val="both"/>
      </w:pPr>
    </w:p>
    <w:p w:rsidR="00E870D9" w:rsidRDefault="00E870D9" w:rsidP="00E870D9">
      <w:pPr>
        <w:pStyle w:val="Textoindependiente"/>
        <w:spacing w:before="193"/>
        <w:ind w:left="545" w:right="1881"/>
        <w:jc w:val="both"/>
      </w:pPr>
    </w:p>
    <w:p w:rsidR="00E870D9" w:rsidRDefault="00E870D9" w:rsidP="00E870D9">
      <w:pPr>
        <w:pStyle w:val="Textoindependiente"/>
        <w:spacing w:before="193"/>
        <w:ind w:left="545" w:right="1881"/>
        <w:jc w:val="both"/>
      </w:pPr>
    </w:p>
    <w:p w:rsidR="00E870D9" w:rsidRDefault="00E870D9" w:rsidP="00E870D9">
      <w:pPr>
        <w:pStyle w:val="Textoindependiente"/>
        <w:spacing w:before="193"/>
        <w:ind w:left="545" w:right="1881"/>
        <w:jc w:val="both"/>
      </w:pPr>
    </w:p>
    <w:p w:rsidR="00E870D9" w:rsidRDefault="00E870D9" w:rsidP="00E870D9">
      <w:pPr>
        <w:pStyle w:val="Textoindependiente"/>
        <w:spacing w:before="193"/>
        <w:ind w:left="545" w:right="1881"/>
        <w:jc w:val="both"/>
      </w:pPr>
    </w:p>
    <w:p w:rsidR="00E870D9" w:rsidRDefault="00E870D9" w:rsidP="00E870D9">
      <w:pPr>
        <w:pStyle w:val="Textoindependiente"/>
        <w:spacing w:before="193"/>
        <w:ind w:left="545" w:right="1881"/>
        <w:jc w:val="both"/>
      </w:pPr>
    </w:p>
    <w:p w:rsidR="00C379B7" w:rsidRPr="00F2243D" w:rsidRDefault="00105E6A" w:rsidP="00D02BB6">
      <w:pPr>
        <w:pStyle w:val="Prrafodelista"/>
      </w:pPr>
      <w:r>
        <w:t>Si en cualquiera de los dos formularios, se hace clic en el botón “Registrar”</w:t>
      </w:r>
      <w:r>
        <w:rPr>
          <w:spacing w:val="-15"/>
        </w:rPr>
        <w:t xml:space="preserve"> </w:t>
      </w:r>
      <w:r>
        <w:t>sin</w:t>
      </w:r>
      <w:r>
        <w:rPr>
          <w:spacing w:val="-14"/>
        </w:rPr>
        <w:t xml:space="preserve"> </w:t>
      </w:r>
      <w:r>
        <w:t>haber</w:t>
      </w:r>
      <w:r>
        <w:rPr>
          <w:spacing w:val="-15"/>
        </w:rPr>
        <w:t xml:space="preserve"> </w:t>
      </w:r>
      <w:r>
        <w:t>ingresado</w:t>
      </w:r>
      <w:r>
        <w:rPr>
          <w:spacing w:val="-14"/>
        </w:rPr>
        <w:t xml:space="preserve"> </w:t>
      </w:r>
      <w:r>
        <w:t>toda</w:t>
      </w:r>
      <w:r>
        <w:rPr>
          <w:spacing w:val="-15"/>
        </w:rPr>
        <w:t xml:space="preserve"> </w:t>
      </w:r>
      <w:r>
        <w:t>la</w:t>
      </w:r>
      <w:r>
        <w:rPr>
          <w:spacing w:val="-14"/>
        </w:rPr>
        <w:t xml:space="preserve"> </w:t>
      </w:r>
      <w:r>
        <w:t>información</w:t>
      </w:r>
      <w:r>
        <w:rPr>
          <w:spacing w:val="-15"/>
        </w:rPr>
        <w:t xml:space="preserve"> </w:t>
      </w:r>
      <w:r>
        <w:t>requerida,</w:t>
      </w:r>
      <w:r>
        <w:rPr>
          <w:spacing w:val="-14"/>
        </w:rPr>
        <w:t xml:space="preserve"> </w:t>
      </w:r>
      <w:r>
        <w:t>aparecerá una pequeña alerta en los campos que faltaron por</w:t>
      </w:r>
      <w:r w:rsidR="00792E4A">
        <w:t xml:space="preserve"> llenar “Completa este campo”.</w:t>
      </w:r>
    </w:p>
    <w:p w:rsidR="00105E6A" w:rsidRDefault="00105E6A" w:rsidP="00105E6A">
      <w:pPr>
        <w:ind w:left="545"/>
        <w:jc w:val="both"/>
        <w:rPr>
          <w:i/>
          <w:color w:val="44546A"/>
          <w:sz w:val="24"/>
        </w:rPr>
      </w:pPr>
    </w:p>
    <w:p w:rsidR="00FA7789" w:rsidRDefault="00FA7789" w:rsidP="00105E6A">
      <w:pPr>
        <w:ind w:left="545"/>
        <w:jc w:val="both"/>
        <w:rPr>
          <w:i/>
          <w:sz w:val="24"/>
        </w:rPr>
      </w:pPr>
    </w:p>
    <w:p w:rsidR="00105E6A" w:rsidRDefault="00E870D9" w:rsidP="00105E6A">
      <w:pPr>
        <w:ind w:left="545"/>
        <w:jc w:val="both"/>
        <w:rPr>
          <w:i/>
          <w:sz w:val="24"/>
        </w:rPr>
      </w:pPr>
      <w:r>
        <w:rPr>
          <w:noProof/>
          <w:lang w:val="es-CO" w:eastAsia="es-CO"/>
        </w:rPr>
        <mc:AlternateContent>
          <mc:Choice Requires="wps">
            <w:drawing>
              <wp:anchor distT="0" distB="0" distL="114300" distR="114300" simplePos="0" relativeHeight="251689984" behindDoc="1" locked="0" layoutInCell="1" allowOverlap="1" wp14:anchorId="6D157A09" wp14:editId="6BF7AB78">
                <wp:simplePos x="0" y="0"/>
                <wp:positionH relativeFrom="column">
                  <wp:posOffset>-88900</wp:posOffset>
                </wp:positionH>
                <wp:positionV relativeFrom="paragraph">
                  <wp:posOffset>3010535</wp:posOffset>
                </wp:positionV>
                <wp:extent cx="6339840" cy="635"/>
                <wp:effectExtent l="0" t="0" r="0" b="0"/>
                <wp:wrapTight wrapText="bothSides">
                  <wp:wrapPolygon edited="0">
                    <wp:start x="0" y="0"/>
                    <wp:lineTo x="0" y="21600"/>
                    <wp:lineTo x="21600" y="21600"/>
                    <wp:lineTo x="21600" y="0"/>
                  </wp:wrapPolygon>
                </wp:wrapTight>
                <wp:docPr id="29" name="Cuadro de texto 29"/>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a:effectLst/>
                      </wps:spPr>
                      <wps:txbx>
                        <w:txbxContent>
                          <w:p w:rsidR="007B7539" w:rsidRPr="00504CB4" w:rsidRDefault="007B7539" w:rsidP="00E870D9">
                            <w:pPr>
                              <w:pStyle w:val="Descripcin"/>
                              <w:rPr>
                                <w:noProof/>
                              </w:rPr>
                            </w:pPr>
                            <w:bookmarkStart w:id="117" w:name="_Toc31278541"/>
                            <w:r>
                              <w:t xml:space="preserve">Ilustración </w:t>
                            </w:r>
                            <w:r>
                              <w:fldChar w:fldCharType="begin"/>
                            </w:r>
                            <w:r>
                              <w:instrText xml:space="preserve"> SEQ Ilustración \* ARABIC </w:instrText>
                            </w:r>
                            <w:r>
                              <w:fldChar w:fldCharType="separate"/>
                            </w:r>
                            <w:r w:rsidR="00D944E4">
                              <w:rPr>
                                <w:noProof/>
                              </w:rPr>
                              <w:t>12</w:t>
                            </w:r>
                            <w:r>
                              <w:fldChar w:fldCharType="end"/>
                            </w:r>
                            <w:r>
                              <w:t xml:space="preserve"> Alerta Completar la información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57A09" id="Cuadro de texto 29" o:spid="_x0000_s1030" type="#_x0000_t202" style="position:absolute;left:0;text-align:left;margin-left:-7pt;margin-top:237.05pt;width:499.2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" stroked="f">
                <v:textbox style="mso-fit-shape-to-text:t" inset="0,0,0,0">
                  <w:txbxContent>
                    <w:p w:rsidR="007B7539" w:rsidRPr="00504CB4" w:rsidRDefault="007B7539" w:rsidP="00E870D9">
                      <w:pPr>
                        <w:pStyle w:val="Descripcin"/>
                        <w:rPr>
                          <w:noProof/>
                        </w:rPr>
                      </w:pPr>
                      <w:bookmarkStart w:id="118" w:name="_Toc31278541"/>
                      <w:r>
                        <w:t xml:space="preserve">Ilustración </w:t>
                      </w:r>
                      <w:r>
                        <w:fldChar w:fldCharType="begin"/>
                      </w:r>
                      <w:r>
                        <w:instrText xml:space="preserve"> SEQ Ilustración \* ARABIC </w:instrText>
                      </w:r>
                      <w:r>
                        <w:fldChar w:fldCharType="separate"/>
                      </w:r>
                      <w:r w:rsidR="00D944E4">
                        <w:rPr>
                          <w:noProof/>
                        </w:rPr>
                        <w:t>12</w:t>
                      </w:r>
                      <w:r>
                        <w:fldChar w:fldCharType="end"/>
                      </w:r>
                      <w:r>
                        <w:t xml:space="preserve"> Alerta Completar la información</w:t>
                      </w:r>
                      <w:bookmarkEnd w:id="118"/>
                    </w:p>
                  </w:txbxContent>
                </v:textbox>
                <w10:wrap type="tight"/>
              </v:shape>
            </w:pict>
          </mc:Fallback>
        </mc:AlternateContent>
      </w:r>
      <w:r w:rsidR="00105E6A">
        <w:rPr>
          <w:noProof/>
          <w:lang w:val="es-CO" w:eastAsia="es-CO"/>
        </w:rPr>
        <w:drawing>
          <wp:anchor distT="0" distB="0" distL="114300" distR="114300" simplePos="0" relativeHeight="251667456" behindDoc="1" locked="0" layoutInCell="1" allowOverlap="1" wp14:anchorId="177A12B5" wp14:editId="412C63D3">
            <wp:simplePos x="0" y="0"/>
            <wp:positionH relativeFrom="column">
              <wp:posOffset>-88927</wp:posOffset>
            </wp:positionH>
            <wp:positionV relativeFrom="paragraph">
              <wp:posOffset>251598</wp:posOffset>
            </wp:positionV>
            <wp:extent cx="6339840" cy="2701925"/>
            <wp:effectExtent l="0" t="0" r="0" b="0"/>
            <wp:wrapTight wrapText="bothSides">
              <wp:wrapPolygon edited="0">
                <wp:start x="0" y="0"/>
                <wp:lineTo x="0" y="21473"/>
                <wp:lineTo x="21548" y="21473"/>
                <wp:lineTo x="2154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56" t="15642" r="1328" b="9720"/>
                    <a:stretch/>
                  </pic:blipFill>
                  <pic:spPr bwMode="auto">
                    <a:xfrm>
                      <a:off x="0" y="0"/>
                      <a:ext cx="6339840" cy="270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7789" w:rsidRDefault="00FA7789" w:rsidP="00105E6A">
      <w:pPr>
        <w:pStyle w:val="Textoindependiente"/>
        <w:spacing w:before="92"/>
        <w:ind w:left="545" w:right="1884"/>
        <w:jc w:val="both"/>
      </w:pPr>
    </w:p>
    <w:p w:rsidR="00FA7789" w:rsidRDefault="00FA7789" w:rsidP="00105E6A">
      <w:pPr>
        <w:pStyle w:val="Textoindependiente"/>
        <w:spacing w:before="92"/>
        <w:ind w:left="545" w:right="1884"/>
        <w:jc w:val="both"/>
      </w:pPr>
    </w:p>
    <w:p w:rsidR="00FA7789" w:rsidRDefault="00FA7789" w:rsidP="00105E6A">
      <w:pPr>
        <w:pStyle w:val="Textoindependiente"/>
        <w:spacing w:before="92"/>
        <w:ind w:left="545" w:right="1884"/>
        <w:jc w:val="both"/>
      </w:pPr>
    </w:p>
    <w:p w:rsidR="00FA7789" w:rsidRDefault="00FA7789" w:rsidP="00105E6A">
      <w:pPr>
        <w:pStyle w:val="Textoindependiente"/>
        <w:spacing w:before="92"/>
        <w:ind w:left="545" w:right="1884"/>
        <w:jc w:val="both"/>
      </w:pPr>
    </w:p>
    <w:p w:rsidR="00FA7789" w:rsidRDefault="00FA7789" w:rsidP="00105E6A">
      <w:pPr>
        <w:pStyle w:val="Textoindependiente"/>
        <w:spacing w:before="92"/>
        <w:ind w:left="545" w:right="1884"/>
        <w:jc w:val="both"/>
      </w:pPr>
    </w:p>
    <w:p w:rsidR="00FA7789" w:rsidRDefault="00FA7789" w:rsidP="00105E6A">
      <w:pPr>
        <w:pStyle w:val="Textoindependiente"/>
        <w:spacing w:before="92"/>
        <w:ind w:left="545" w:right="1884"/>
        <w:jc w:val="both"/>
      </w:pPr>
    </w:p>
    <w:p w:rsidR="00105E6A" w:rsidRDefault="00105E6A" w:rsidP="00D02BB6">
      <w:pPr>
        <w:pStyle w:val="Prrafodelista"/>
      </w:pPr>
      <w:r>
        <w:t>Una</w:t>
      </w:r>
      <w:r>
        <w:rPr>
          <w:spacing w:val="-13"/>
        </w:rPr>
        <w:t xml:space="preserve"> </w:t>
      </w:r>
      <w:r>
        <w:t>vez</w:t>
      </w:r>
      <w:r>
        <w:rPr>
          <w:spacing w:val="-12"/>
        </w:rPr>
        <w:t xml:space="preserve"> </w:t>
      </w:r>
      <w:r>
        <w:t>ingresada</w:t>
      </w:r>
      <w:r>
        <w:rPr>
          <w:spacing w:val="-12"/>
        </w:rPr>
        <w:t xml:space="preserve"> </w:t>
      </w:r>
      <w:r>
        <w:t>la</w:t>
      </w:r>
      <w:r>
        <w:rPr>
          <w:spacing w:val="-13"/>
        </w:rPr>
        <w:t xml:space="preserve"> </w:t>
      </w:r>
      <w:r>
        <w:t>información</w:t>
      </w:r>
      <w:r>
        <w:rPr>
          <w:spacing w:val="-12"/>
        </w:rPr>
        <w:t xml:space="preserve"> </w:t>
      </w:r>
      <w:r>
        <w:t>correctamente</w:t>
      </w:r>
      <w:r>
        <w:rPr>
          <w:spacing w:val="-12"/>
        </w:rPr>
        <w:t xml:space="preserve"> </w:t>
      </w:r>
      <w:r>
        <w:t>en</w:t>
      </w:r>
      <w:r>
        <w:rPr>
          <w:spacing w:val="-13"/>
        </w:rPr>
        <w:t xml:space="preserve"> </w:t>
      </w:r>
      <w:r>
        <w:t>todos</w:t>
      </w:r>
      <w:r>
        <w:rPr>
          <w:spacing w:val="-12"/>
        </w:rPr>
        <w:t xml:space="preserve"> </w:t>
      </w:r>
      <w:r>
        <w:t>los</w:t>
      </w:r>
      <w:r>
        <w:rPr>
          <w:spacing w:val="-12"/>
        </w:rPr>
        <w:t xml:space="preserve"> </w:t>
      </w:r>
      <w:r>
        <w:t>campos,</w:t>
      </w:r>
      <w:r>
        <w:rPr>
          <w:spacing w:val="-13"/>
        </w:rPr>
        <w:t xml:space="preserve"> </w:t>
      </w:r>
      <w:r>
        <w:t>se hace</w:t>
      </w:r>
      <w:r>
        <w:rPr>
          <w:spacing w:val="-9"/>
        </w:rPr>
        <w:t xml:space="preserve"> </w:t>
      </w:r>
      <w:r>
        <w:t>clic</w:t>
      </w:r>
      <w:r>
        <w:rPr>
          <w:spacing w:val="-9"/>
        </w:rPr>
        <w:t xml:space="preserve"> </w:t>
      </w:r>
      <w:r>
        <w:t>en</w:t>
      </w:r>
      <w:r>
        <w:rPr>
          <w:spacing w:val="-9"/>
        </w:rPr>
        <w:t xml:space="preserve"> </w:t>
      </w:r>
      <w:r>
        <w:t>el</w:t>
      </w:r>
      <w:r>
        <w:rPr>
          <w:spacing w:val="-9"/>
        </w:rPr>
        <w:t xml:space="preserve"> </w:t>
      </w:r>
      <w:r>
        <w:t>botón</w:t>
      </w:r>
      <w:r>
        <w:rPr>
          <w:spacing w:val="-9"/>
        </w:rPr>
        <w:t xml:space="preserve"> </w:t>
      </w:r>
      <w:r>
        <w:t>“Guardar”,</w:t>
      </w:r>
      <w:r>
        <w:rPr>
          <w:spacing w:val="-9"/>
        </w:rPr>
        <w:t xml:space="preserve"> </w:t>
      </w:r>
      <w:r>
        <w:t>si</w:t>
      </w:r>
      <w:r>
        <w:rPr>
          <w:spacing w:val="-9"/>
        </w:rPr>
        <w:t xml:space="preserve"> </w:t>
      </w:r>
      <w:r>
        <w:t>el</w:t>
      </w:r>
      <w:r>
        <w:rPr>
          <w:spacing w:val="-8"/>
        </w:rPr>
        <w:t xml:space="preserve"> </w:t>
      </w:r>
      <w:r>
        <w:t>registro</w:t>
      </w:r>
      <w:r>
        <w:rPr>
          <w:spacing w:val="-9"/>
        </w:rPr>
        <w:t xml:space="preserve"> </w:t>
      </w:r>
      <w:r>
        <w:t>es</w:t>
      </w:r>
      <w:r>
        <w:rPr>
          <w:spacing w:val="-9"/>
        </w:rPr>
        <w:t xml:space="preserve"> </w:t>
      </w:r>
      <w:r>
        <w:t>exitoso</w:t>
      </w:r>
      <w:r>
        <w:rPr>
          <w:spacing w:val="-9"/>
        </w:rPr>
        <w:t xml:space="preserve"> </w:t>
      </w:r>
      <w:r>
        <w:t>saldrá</w:t>
      </w:r>
      <w:r>
        <w:rPr>
          <w:spacing w:val="-9"/>
        </w:rPr>
        <w:t xml:space="preserve"> </w:t>
      </w:r>
      <w:r>
        <w:t>una</w:t>
      </w:r>
      <w:r>
        <w:rPr>
          <w:spacing w:val="-9"/>
        </w:rPr>
        <w:t xml:space="preserve"> </w:t>
      </w:r>
      <w:r>
        <w:t xml:space="preserve">alerta “REGISTRO EXITOSO”, ver </w:t>
      </w:r>
      <w:proofErr w:type="gramStart"/>
      <w:r w:rsidR="00C379B7">
        <w:rPr>
          <w:b/>
        </w:rPr>
        <w:t xml:space="preserve">Figura </w:t>
      </w:r>
      <w:r>
        <w:rPr>
          <w:b/>
        </w:rPr>
        <w:t>.</w:t>
      </w:r>
      <w:proofErr w:type="gramEnd"/>
      <w:r>
        <w:rPr>
          <w:b/>
        </w:rPr>
        <w:t xml:space="preserve"> Registro</w:t>
      </w:r>
      <w:r>
        <w:rPr>
          <w:b/>
          <w:spacing w:val="-3"/>
        </w:rPr>
        <w:t xml:space="preserve"> </w:t>
      </w:r>
      <w:r>
        <w:rPr>
          <w:b/>
        </w:rPr>
        <w:t>exitoso</w:t>
      </w:r>
      <w:r>
        <w:t>.</w:t>
      </w:r>
    </w:p>
    <w:p w:rsidR="00C379B7" w:rsidRDefault="00C379B7" w:rsidP="00105E6A">
      <w:pPr>
        <w:pStyle w:val="Textoindependiente"/>
        <w:spacing w:before="92"/>
        <w:ind w:left="545" w:right="1884"/>
        <w:jc w:val="both"/>
      </w:pPr>
    </w:p>
    <w:p w:rsidR="00C379B7" w:rsidRDefault="00C379B7" w:rsidP="00105E6A">
      <w:pPr>
        <w:pStyle w:val="Textoindependiente"/>
        <w:spacing w:before="92"/>
        <w:ind w:left="545" w:right="1884"/>
        <w:jc w:val="both"/>
      </w:pPr>
    </w:p>
    <w:p w:rsidR="00C379B7" w:rsidRDefault="00C379B7" w:rsidP="00105E6A">
      <w:pPr>
        <w:pStyle w:val="Textoindependiente"/>
        <w:spacing w:before="92"/>
        <w:ind w:left="545" w:right="1884"/>
        <w:jc w:val="both"/>
      </w:pPr>
    </w:p>
    <w:p w:rsidR="00C379B7" w:rsidRDefault="00C379B7" w:rsidP="00105E6A">
      <w:pPr>
        <w:pStyle w:val="Textoindependiente"/>
        <w:spacing w:before="92"/>
        <w:ind w:left="545" w:right="1884"/>
        <w:jc w:val="both"/>
      </w:pPr>
    </w:p>
    <w:p w:rsidR="00C379B7" w:rsidRDefault="00C379B7" w:rsidP="00105E6A">
      <w:pPr>
        <w:pStyle w:val="Textoindependiente"/>
        <w:spacing w:before="92"/>
        <w:ind w:left="545" w:right="1884"/>
        <w:jc w:val="both"/>
      </w:pPr>
    </w:p>
    <w:p w:rsidR="00C379B7" w:rsidRDefault="00C379B7" w:rsidP="00105E6A">
      <w:pPr>
        <w:pStyle w:val="Textoindependiente"/>
        <w:spacing w:before="92"/>
        <w:ind w:left="545" w:right="1884"/>
        <w:jc w:val="both"/>
      </w:pPr>
    </w:p>
    <w:p w:rsidR="00105E6A" w:rsidRDefault="00105E6A" w:rsidP="00105E6A">
      <w:pPr>
        <w:pStyle w:val="Textoindependiente"/>
        <w:rPr>
          <w:sz w:val="26"/>
        </w:rPr>
      </w:pPr>
    </w:p>
    <w:p w:rsidR="00105E6A" w:rsidRDefault="00105E6A" w:rsidP="00105E6A">
      <w:pPr>
        <w:pStyle w:val="Textoindependiente"/>
        <w:spacing w:before="3"/>
        <w:rPr>
          <w:sz w:val="32"/>
        </w:rPr>
      </w:pPr>
    </w:p>
    <w:p w:rsidR="00E870D9" w:rsidRDefault="00105E6A" w:rsidP="00E870D9">
      <w:pPr>
        <w:keepNext/>
        <w:jc w:val="both"/>
      </w:pPr>
      <w:r>
        <w:rPr>
          <w:noProof/>
          <w:lang w:val="es-CO" w:eastAsia="es-CO"/>
        </w:rPr>
        <w:drawing>
          <wp:inline distT="0" distB="0" distL="0" distR="0" wp14:anchorId="5EFE66B9" wp14:editId="60B7B593">
            <wp:extent cx="4790098" cy="3614468"/>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410" r="283" b="8894"/>
                    <a:stretch/>
                  </pic:blipFill>
                  <pic:spPr bwMode="auto">
                    <a:xfrm>
                      <a:off x="0" y="0"/>
                      <a:ext cx="4816423" cy="3634332"/>
                    </a:xfrm>
                    <a:prstGeom prst="rect">
                      <a:avLst/>
                    </a:prstGeom>
                    <a:ln>
                      <a:noFill/>
                    </a:ln>
                    <a:extLst>
                      <a:ext uri="{53640926-AAD7-44D8-BBD7-CCE9431645EC}">
                        <a14:shadowObscured xmlns:a14="http://schemas.microsoft.com/office/drawing/2010/main"/>
                      </a:ext>
                    </a:extLst>
                  </pic:spPr>
                </pic:pic>
              </a:graphicData>
            </a:graphic>
          </wp:inline>
        </w:drawing>
      </w:r>
    </w:p>
    <w:p w:rsidR="00105E6A" w:rsidRDefault="00E870D9" w:rsidP="00E870D9">
      <w:pPr>
        <w:pStyle w:val="Descripcin"/>
        <w:jc w:val="both"/>
        <w:rPr>
          <w:sz w:val="24"/>
          <w:szCs w:val="24"/>
        </w:rPr>
      </w:pPr>
      <w:bookmarkStart w:id="119" w:name="_Toc31278542"/>
      <w:r>
        <w:t xml:space="preserve">Ilustración </w:t>
      </w:r>
      <w:r>
        <w:fldChar w:fldCharType="begin"/>
      </w:r>
      <w:r>
        <w:instrText xml:space="preserve"> SEQ Ilustración \* ARABIC </w:instrText>
      </w:r>
      <w:r>
        <w:fldChar w:fldCharType="separate"/>
      </w:r>
      <w:r w:rsidR="00D944E4">
        <w:rPr>
          <w:noProof/>
        </w:rPr>
        <w:t>13</w:t>
      </w:r>
      <w:r>
        <w:fldChar w:fldCharType="end"/>
      </w:r>
      <w:r>
        <w:t xml:space="preserve"> Registro Exitoso de Empleado</w:t>
      </w:r>
      <w:bookmarkEnd w:id="119"/>
    </w:p>
    <w:p w:rsidR="00FA7789" w:rsidRDefault="00FA7789" w:rsidP="00C30E1F">
      <w:pPr>
        <w:jc w:val="both"/>
        <w:rPr>
          <w:sz w:val="24"/>
          <w:szCs w:val="24"/>
        </w:rPr>
      </w:pPr>
    </w:p>
    <w:p w:rsidR="00FA7789" w:rsidRDefault="00FA7789" w:rsidP="00C30E1F">
      <w:pPr>
        <w:jc w:val="both"/>
        <w:rPr>
          <w:sz w:val="24"/>
          <w:szCs w:val="24"/>
        </w:rPr>
      </w:pPr>
    </w:p>
    <w:p w:rsidR="00FA7789" w:rsidRDefault="00FA7789" w:rsidP="00C30E1F">
      <w:pPr>
        <w:jc w:val="both"/>
        <w:rPr>
          <w:sz w:val="24"/>
          <w:szCs w:val="24"/>
        </w:rPr>
      </w:pPr>
    </w:p>
    <w:p w:rsidR="00FA7789" w:rsidRDefault="00FA7789" w:rsidP="00C30E1F">
      <w:pPr>
        <w:jc w:val="both"/>
        <w:rPr>
          <w:sz w:val="24"/>
          <w:szCs w:val="24"/>
        </w:rPr>
      </w:pPr>
    </w:p>
    <w:p w:rsidR="00FA7789" w:rsidRDefault="00FA7789" w:rsidP="00D02BB6">
      <w:pPr>
        <w:pStyle w:val="Prrafodelista"/>
      </w:pPr>
      <w:r>
        <w:t xml:space="preserve">Si el registro no fue </w:t>
      </w:r>
      <w:r w:rsidR="00412F20">
        <w:t>exitoso,</w:t>
      </w:r>
      <w:r>
        <w:t xml:space="preserve"> saldrá una alerta indicando que el registro fallo o que algunos de los datos ingresados </w:t>
      </w:r>
      <w:r w:rsidR="00412F20">
        <w:t>fueron incorrectos.</w:t>
      </w:r>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7B7539" w:rsidRDefault="007B7539" w:rsidP="00C30E1F">
      <w:pPr>
        <w:jc w:val="both"/>
        <w:rPr>
          <w:sz w:val="24"/>
          <w:szCs w:val="24"/>
        </w:rPr>
      </w:pPr>
    </w:p>
    <w:p w:rsidR="00412F20" w:rsidRDefault="00412F20" w:rsidP="00C30E1F">
      <w:pPr>
        <w:jc w:val="both"/>
        <w:rPr>
          <w:sz w:val="24"/>
          <w:szCs w:val="24"/>
        </w:rPr>
      </w:pPr>
    </w:p>
    <w:p w:rsidR="00412F20" w:rsidRDefault="00412F20" w:rsidP="00E94FBB">
      <w:pPr>
        <w:pStyle w:val="Ttulo1"/>
      </w:pPr>
      <w:bookmarkStart w:id="120" w:name="_Toc31278509"/>
      <w:r>
        <w:lastRenderedPageBreak/>
        <w:t>VALIDACION DE DATOS</w:t>
      </w:r>
      <w:bookmarkEnd w:id="120"/>
      <w:r>
        <w:t xml:space="preserve"> </w:t>
      </w:r>
    </w:p>
    <w:p w:rsidR="00412F20" w:rsidRDefault="00412F20" w:rsidP="00C30E1F">
      <w:pPr>
        <w:jc w:val="both"/>
        <w:rPr>
          <w:sz w:val="24"/>
          <w:szCs w:val="24"/>
        </w:rPr>
      </w:pPr>
    </w:p>
    <w:p w:rsidR="00412F20" w:rsidRDefault="00412F20" w:rsidP="00E94FBB">
      <w:pPr>
        <w:pStyle w:val="Prrafodelista"/>
        <w:tabs>
          <w:tab w:val="left" w:pos="1231"/>
        </w:tabs>
        <w:spacing w:before="1" w:line="276" w:lineRule="auto"/>
        <w:ind w:right="1049"/>
        <w:jc w:val="both"/>
        <w:rPr>
          <w:b/>
          <w:sz w:val="24"/>
        </w:rPr>
      </w:pPr>
      <w:bookmarkStart w:id="121" w:name="_Toc31278510"/>
      <w:r w:rsidRPr="00E94FBB">
        <w:rPr>
          <w:rStyle w:val="Ttulo2Car"/>
        </w:rPr>
        <w:t>Validación de campos.</w:t>
      </w:r>
      <w:bookmarkEnd w:id="121"/>
      <w:r>
        <w:rPr>
          <w:b/>
          <w:sz w:val="24"/>
        </w:rPr>
        <w:t xml:space="preserve"> </w:t>
      </w:r>
      <w:r w:rsidRPr="00D02BB6">
        <w:t>Si al momento de hacer clic en el botón “crear”, alguno de los campos está diligenciado</w:t>
      </w:r>
      <w:r w:rsidR="00E94FBB" w:rsidRPr="00D02BB6">
        <w:t>s</w:t>
      </w:r>
      <w:r w:rsidRPr="00D02BB6">
        <w:t xml:space="preserve"> erróneamen</w:t>
      </w:r>
      <w:r w:rsidR="00E94FBB" w:rsidRPr="00D02BB6">
        <w:t>te, saldrá un anuncio respecto</w:t>
      </w:r>
      <w:r w:rsidRPr="00D02BB6">
        <w:t xml:space="preserve"> al campo que se debe corregir, </w:t>
      </w:r>
      <w:r w:rsidR="00C379B7" w:rsidRPr="00D02BB6">
        <w:t xml:space="preserve">interrumpiendo el registro. </w:t>
      </w:r>
      <w:r w:rsidRPr="00D02BB6">
        <w:t>. Validación de campos</w:t>
      </w:r>
      <w:r>
        <w:rPr>
          <w:b/>
          <w:sz w:val="24"/>
        </w:rPr>
        <w:t>.</w:t>
      </w:r>
    </w:p>
    <w:p w:rsidR="00DF20C7" w:rsidRDefault="00DF20C7" w:rsidP="00DF20C7">
      <w:pPr>
        <w:pStyle w:val="Prrafodelista"/>
        <w:tabs>
          <w:tab w:val="left" w:pos="1231"/>
        </w:tabs>
        <w:spacing w:before="1" w:line="276" w:lineRule="auto"/>
        <w:ind w:right="1049"/>
        <w:jc w:val="both"/>
        <w:rPr>
          <w:b/>
          <w:sz w:val="24"/>
        </w:rPr>
      </w:pPr>
    </w:p>
    <w:p w:rsidR="00412F20" w:rsidRDefault="00412F20" w:rsidP="00E94FBB">
      <w:pPr>
        <w:pStyle w:val="Prrafodelista"/>
        <w:tabs>
          <w:tab w:val="left" w:pos="1241"/>
        </w:tabs>
        <w:spacing w:line="276" w:lineRule="auto"/>
        <w:ind w:right="1053"/>
        <w:jc w:val="both"/>
        <w:rPr>
          <w:b/>
          <w:sz w:val="24"/>
        </w:rPr>
      </w:pPr>
      <w:bookmarkStart w:id="122" w:name="_Toc31278511"/>
      <w:r w:rsidRPr="00E94FBB">
        <w:rPr>
          <w:rStyle w:val="Ttulo2Car"/>
        </w:rPr>
        <w:t>Validación de campos obligatorios</w:t>
      </w:r>
      <w:bookmarkEnd w:id="122"/>
      <w:r>
        <w:rPr>
          <w:b/>
          <w:sz w:val="24"/>
        </w:rPr>
        <w:t xml:space="preserve">. </w:t>
      </w:r>
      <w:r w:rsidRPr="00D02BB6">
        <w:t>Si al momento de hacer clic en el botón “crear”, alguno de los campos obligatorios del formulario está vac</w:t>
      </w:r>
      <w:r w:rsidR="00E94FBB" w:rsidRPr="00D02BB6">
        <w:t>ío, saldrá un anuncio respecto</w:t>
      </w:r>
      <w:r w:rsidRPr="00D02BB6">
        <w:t xml:space="preserve"> al campo que se debe diligenciar, interrumpiendo el registro. Ver </w:t>
      </w:r>
      <w:r w:rsidR="00C379B7" w:rsidRPr="00D02BB6">
        <w:t>Figura 9</w:t>
      </w:r>
      <w:r w:rsidRPr="00D02BB6">
        <w:t>. Validación de campos obligatorios.</w:t>
      </w:r>
    </w:p>
    <w:p w:rsidR="00E94FBB" w:rsidRDefault="00412F20" w:rsidP="00E94FBB">
      <w:pPr>
        <w:pStyle w:val="Prrafodelista"/>
        <w:keepNext/>
        <w:tabs>
          <w:tab w:val="left" w:pos="1241"/>
        </w:tabs>
        <w:spacing w:line="276" w:lineRule="auto"/>
        <w:ind w:right="1053"/>
        <w:jc w:val="both"/>
      </w:pPr>
      <w:r>
        <w:rPr>
          <w:noProof/>
          <w:lang w:val="es-CO" w:eastAsia="es-CO"/>
        </w:rPr>
        <w:drawing>
          <wp:inline distT="0" distB="0" distL="0" distR="0" wp14:anchorId="02BDB79A" wp14:editId="43393156">
            <wp:extent cx="5612130" cy="3351673"/>
            <wp:effectExtent l="0" t="0" r="762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31" r="3198" b="18487"/>
                    <a:stretch/>
                  </pic:blipFill>
                  <pic:spPr bwMode="auto">
                    <a:xfrm>
                      <a:off x="0" y="0"/>
                      <a:ext cx="5612130" cy="3351673"/>
                    </a:xfrm>
                    <a:prstGeom prst="rect">
                      <a:avLst/>
                    </a:prstGeom>
                    <a:ln>
                      <a:noFill/>
                    </a:ln>
                    <a:extLst>
                      <a:ext uri="{53640926-AAD7-44D8-BBD7-CCE9431645EC}">
                        <a14:shadowObscured xmlns:a14="http://schemas.microsoft.com/office/drawing/2010/main"/>
                      </a:ext>
                    </a:extLst>
                  </pic:spPr>
                </pic:pic>
              </a:graphicData>
            </a:graphic>
          </wp:inline>
        </w:drawing>
      </w:r>
    </w:p>
    <w:p w:rsidR="00412F20" w:rsidRPr="001E5D23" w:rsidRDefault="00E94FBB" w:rsidP="00E94FBB">
      <w:pPr>
        <w:pStyle w:val="Descripcin"/>
        <w:jc w:val="both"/>
        <w:rPr>
          <w:b/>
          <w:sz w:val="24"/>
        </w:rPr>
      </w:pPr>
      <w:bookmarkStart w:id="123" w:name="_Toc31278543"/>
      <w:r>
        <w:t xml:space="preserve">Ilustración </w:t>
      </w:r>
      <w:r>
        <w:fldChar w:fldCharType="begin"/>
      </w:r>
      <w:r>
        <w:instrText xml:space="preserve"> SEQ Ilustración \* ARABIC </w:instrText>
      </w:r>
      <w:r>
        <w:fldChar w:fldCharType="separate"/>
      </w:r>
      <w:r w:rsidR="00D944E4">
        <w:rPr>
          <w:noProof/>
        </w:rPr>
        <w:t>14</w:t>
      </w:r>
      <w:r>
        <w:fldChar w:fldCharType="end"/>
      </w:r>
      <w:r>
        <w:t xml:space="preserve"> Validación de Datos</w:t>
      </w:r>
      <w:bookmarkEnd w:id="123"/>
    </w:p>
    <w:p w:rsidR="00412F20" w:rsidRDefault="00412F20" w:rsidP="00412F20">
      <w:pPr>
        <w:pStyle w:val="Prrafodelista"/>
        <w:tabs>
          <w:tab w:val="left" w:pos="1241"/>
        </w:tabs>
        <w:spacing w:line="276" w:lineRule="auto"/>
        <w:ind w:left="990" w:right="1053"/>
        <w:jc w:val="both"/>
        <w:rPr>
          <w:b/>
          <w:sz w:val="24"/>
        </w:rPr>
      </w:pPr>
    </w:p>
    <w:p w:rsidR="00412F20" w:rsidRDefault="00412F20" w:rsidP="00412F20">
      <w:pPr>
        <w:pStyle w:val="Textoindependiente"/>
        <w:spacing w:before="3"/>
        <w:rPr>
          <w:b/>
          <w:sz w:val="25"/>
        </w:rPr>
      </w:pPr>
    </w:p>
    <w:p w:rsidR="00412F20" w:rsidRPr="00412F20" w:rsidRDefault="00412F20" w:rsidP="00412F20">
      <w:pPr>
        <w:tabs>
          <w:tab w:val="left" w:pos="1231"/>
        </w:tabs>
        <w:spacing w:before="1" w:line="276" w:lineRule="auto"/>
        <w:ind w:left="588" w:right="1049"/>
        <w:jc w:val="both"/>
        <w:rPr>
          <w:b/>
          <w:sz w:val="24"/>
        </w:rPr>
      </w:pPr>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1E1B49">
      <w:pPr>
        <w:jc w:val="center"/>
        <w:rPr>
          <w:sz w:val="24"/>
          <w:szCs w:val="24"/>
        </w:rPr>
      </w:pPr>
    </w:p>
    <w:p w:rsidR="00412F20" w:rsidRPr="00BB2B50" w:rsidRDefault="008E4014" w:rsidP="00BB2B50">
      <w:pPr>
        <w:pStyle w:val="Ttulo2"/>
      </w:pPr>
      <w:bookmarkStart w:id="124" w:name="_Toc31278512"/>
      <w:r w:rsidRPr="00BB2B50">
        <w:t xml:space="preserve">RESTABLECER </w:t>
      </w:r>
      <w:r w:rsidR="00412F20" w:rsidRPr="00BB2B50">
        <w:t xml:space="preserve"> CONTRASEÑA</w:t>
      </w:r>
      <w:bookmarkEnd w:id="124"/>
    </w:p>
    <w:p w:rsidR="00412F20" w:rsidRDefault="00412F20" w:rsidP="00C30E1F">
      <w:pPr>
        <w:jc w:val="both"/>
        <w:rPr>
          <w:sz w:val="24"/>
          <w:szCs w:val="24"/>
        </w:rPr>
      </w:pPr>
    </w:p>
    <w:p w:rsidR="00412F20" w:rsidRPr="008E4014" w:rsidRDefault="00A73BCC" w:rsidP="00B92CE8">
      <w:pPr>
        <w:pStyle w:val="Prrafodelista"/>
        <w:rPr>
          <w:b/>
        </w:rPr>
      </w:pPr>
      <w:r>
        <w:t xml:space="preserve">En caso de olvidar la contraseña de ingreso, el sistema PPH Bitácoras  tiene la opción de restablecerla vía web (correo electrónico). En el momento de utilizar esta opción se valida que el correo que se ingrese esté asociado a un usuario, de ser así se envía una contraseña aleatoria que le permite al usuario ingresar al aplicativo. </w:t>
      </w:r>
    </w:p>
    <w:p w:rsidR="004F3C0B" w:rsidRDefault="004F3C0B"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412F20" w:rsidRPr="00BB2B50" w:rsidRDefault="008E4014" w:rsidP="00BB2B50">
      <w:pPr>
        <w:pStyle w:val="Ttulo2"/>
      </w:pPr>
      <w:bookmarkStart w:id="125" w:name="_Toc31278513"/>
      <w:r w:rsidRPr="00BB2B50">
        <w:t>CAMBIAR CONTRASEÑA</w:t>
      </w:r>
      <w:bookmarkEnd w:id="125"/>
    </w:p>
    <w:p w:rsidR="00A954B4" w:rsidRDefault="00A954B4" w:rsidP="00B92CE8">
      <w:pPr>
        <w:pStyle w:val="Prrafodelista"/>
      </w:pPr>
    </w:p>
    <w:p w:rsidR="008E4014" w:rsidRDefault="008E4014" w:rsidP="00B92CE8">
      <w:pPr>
        <w:pStyle w:val="Prrafodelista"/>
        <w:rPr>
          <w:noProof/>
          <w:lang w:val="es-CO" w:eastAsia="es-CO"/>
        </w:rPr>
      </w:pPr>
      <w:r>
        <w:t xml:space="preserve">En caso </w:t>
      </w:r>
      <w:r w:rsidR="00A954B4">
        <w:t xml:space="preserve">de querer cambiar la contraseña  el sistema presenta un pequeño menú en la parte superior derecha que se despliega hacia abajo que muestra la opción de </w:t>
      </w:r>
      <w:r w:rsidR="00A954B4" w:rsidRPr="00A954B4">
        <w:rPr>
          <w:b/>
        </w:rPr>
        <w:t>“cambiar contraseña”</w:t>
      </w:r>
      <w:r w:rsidR="00A954B4">
        <w:t xml:space="preserve"> ya sea en el perfil del estudiante, administrador o auxiliar.</w:t>
      </w:r>
      <w:r w:rsidR="00A954B4" w:rsidRPr="00A954B4">
        <w:rPr>
          <w:noProof/>
          <w:lang w:val="es-CO" w:eastAsia="es-CO"/>
        </w:rPr>
        <w:t xml:space="preserve"> </w:t>
      </w:r>
    </w:p>
    <w:p w:rsidR="001E1B49" w:rsidRDefault="001E1B49" w:rsidP="00C30E1F">
      <w:pPr>
        <w:jc w:val="both"/>
        <w:rPr>
          <w:noProof/>
          <w:lang w:val="es-CO" w:eastAsia="es-CO"/>
        </w:rPr>
      </w:pPr>
    </w:p>
    <w:p w:rsidR="001E1B49" w:rsidRDefault="001E1B49" w:rsidP="00C30E1F">
      <w:pPr>
        <w:jc w:val="both"/>
        <w:rPr>
          <w:noProof/>
          <w:lang w:val="es-CO" w:eastAsia="es-CO"/>
        </w:rPr>
      </w:pPr>
    </w:p>
    <w:p w:rsidR="001E1B49" w:rsidRDefault="001E1B49" w:rsidP="00C30E1F">
      <w:pPr>
        <w:jc w:val="both"/>
        <w:rPr>
          <w:noProof/>
          <w:lang w:val="es-CO" w:eastAsia="es-CO"/>
        </w:rPr>
      </w:pPr>
    </w:p>
    <w:p w:rsidR="001E1B49" w:rsidRDefault="001E1B49" w:rsidP="00C30E1F">
      <w:pPr>
        <w:jc w:val="both"/>
        <w:rPr>
          <w:noProof/>
          <w:lang w:val="es-CO" w:eastAsia="es-CO"/>
        </w:rPr>
      </w:pPr>
    </w:p>
    <w:p w:rsidR="00F42C55" w:rsidRDefault="00A954B4" w:rsidP="00F42C55">
      <w:pPr>
        <w:keepNext/>
        <w:jc w:val="both"/>
      </w:pPr>
      <w:r>
        <w:rPr>
          <w:noProof/>
          <w:lang w:val="es-CO" w:eastAsia="es-CO"/>
        </w:rPr>
        <w:drawing>
          <wp:inline distT="0" distB="0" distL="0" distR="0" wp14:anchorId="04269866" wp14:editId="57B1379A">
            <wp:extent cx="5600700" cy="26003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846" r="204" b="9777"/>
                    <a:stretch/>
                  </pic:blipFill>
                  <pic:spPr bwMode="auto">
                    <a:xfrm>
                      <a:off x="0" y="0"/>
                      <a:ext cx="5600700" cy="2600325"/>
                    </a:xfrm>
                    <a:prstGeom prst="rect">
                      <a:avLst/>
                    </a:prstGeom>
                    <a:ln>
                      <a:noFill/>
                    </a:ln>
                    <a:extLst>
                      <a:ext uri="{53640926-AAD7-44D8-BBD7-CCE9431645EC}">
                        <a14:shadowObscured xmlns:a14="http://schemas.microsoft.com/office/drawing/2010/main"/>
                      </a:ext>
                    </a:extLst>
                  </pic:spPr>
                </pic:pic>
              </a:graphicData>
            </a:graphic>
          </wp:inline>
        </w:drawing>
      </w:r>
    </w:p>
    <w:p w:rsidR="00A954B4" w:rsidRDefault="00F42C55" w:rsidP="00F42C55">
      <w:pPr>
        <w:pStyle w:val="Descripcin"/>
        <w:jc w:val="both"/>
        <w:rPr>
          <w:sz w:val="24"/>
          <w:szCs w:val="24"/>
        </w:rPr>
      </w:pPr>
      <w:bookmarkStart w:id="126" w:name="_Toc31278544"/>
      <w:r>
        <w:t xml:space="preserve">Ilustración </w:t>
      </w:r>
      <w:r>
        <w:fldChar w:fldCharType="begin"/>
      </w:r>
      <w:r>
        <w:instrText xml:space="preserve"> SEQ Ilustración \* ARABIC </w:instrText>
      </w:r>
      <w:r>
        <w:fldChar w:fldCharType="separate"/>
      </w:r>
      <w:r w:rsidR="00D944E4">
        <w:rPr>
          <w:noProof/>
        </w:rPr>
        <w:t>15</w:t>
      </w:r>
      <w:r>
        <w:fldChar w:fldCharType="end"/>
      </w:r>
      <w:r>
        <w:t xml:space="preserve"> Cambiar Contraseña Estudiantes</w:t>
      </w:r>
      <w:bookmarkEnd w:id="126"/>
    </w:p>
    <w:p w:rsidR="00931A19" w:rsidRDefault="00931A19" w:rsidP="00C30E1F">
      <w:pPr>
        <w:jc w:val="both"/>
        <w:rPr>
          <w:sz w:val="24"/>
          <w:szCs w:val="24"/>
        </w:rPr>
      </w:pPr>
    </w:p>
    <w:p w:rsidR="00931A19" w:rsidRDefault="00931A19" w:rsidP="00C30E1F">
      <w:pPr>
        <w:jc w:val="both"/>
        <w:rPr>
          <w:sz w:val="24"/>
          <w:szCs w:val="24"/>
        </w:rPr>
      </w:pPr>
    </w:p>
    <w:p w:rsidR="00931A19" w:rsidRDefault="00931A19" w:rsidP="00C30E1F">
      <w:pPr>
        <w:jc w:val="both"/>
        <w:rPr>
          <w:sz w:val="24"/>
          <w:szCs w:val="24"/>
        </w:rPr>
      </w:pPr>
    </w:p>
    <w:p w:rsidR="00931A19" w:rsidRDefault="00931A19" w:rsidP="00C30E1F">
      <w:pPr>
        <w:jc w:val="both"/>
        <w:rPr>
          <w:sz w:val="24"/>
          <w:szCs w:val="24"/>
        </w:rPr>
      </w:pPr>
    </w:p>
    <w:p w:rsidR="00931A19" w:rsidRDefault="00931A19" w:rsidP="00C30E1F">
      <w:pPr>
        <w:jc w:val="both"/>
        <w:rPr>
          <w:sz w:val="24"/>
          <w:szCs w:val="24"/>
        </w:rPr>
      </w:pPr>
    </w:p>
    <w:p w:rsidR="00A954B4" w:rsidRDefault="00F42C55" w:rsidP="00C30E1F">
      <w:pPr>
        <w:jc w:val="both"/>
        <w:rPr>
          <w:sz w:val="24"/>
          <w:szCs w:val="24"/>
        </w:rPr>
      </w:pPr>
      <w:r>
        <w:rPr>
          <w:noProof/>
          <w:lang w:val="es-CO" w:eastAsia="es-CO"/>
        </w:rPr>
        <mc:AlternateContent>
          <mc:Choice Requires="wps">
            <w:drawing>
              <wp:anchor distT="0" distB="0" distL="114300" distR="114300" simplePos="0" relativeHeight="251692032" behindDoc="1" locked="0" layoutInCell="1" allowOverlap="1" wp14:anchorId="44AEF1C7" wp14:editId="067E292D">
                <wp:simplePos x="0" y="0"/>
                <wp:positionH relativeFrom="column">
                  <wp:posOffset>-7620</wp:posOffset>
                </wp:positionH>
                <wp:positionV relativeFrom="paragraph">
                  <wp:posOffset>2713355</wp:posOffset>
                </wp:positionV>
                <wp:extent cx="5619750" cy="635"/>
                <wp:effectExtent l="0" t="0" r="0" b="0"/>
                <wp:wrapTight wrapText="bothSides">
                  <wp:wrapPolygon edited="0">
                    <wp:start x="0" y="0"/>
                    <wp:lineTo x="0" y="21600"/>
                    <wp:lineTo x="21600" y="21600"/>
                    <wp:lineTo x="21600" y="0"/>
                  </wp:wrapPolygon>
                </wp:wrapTight>
                <wp:docPr id="31" name="Cuadro de texto 31"/>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a:effectLst/>
                      </wps:spPr>
                      <wps:txbx>
                        <w:txbxContent>
                          <w:p w:rsidR="007B7539" w:rsidRPr="0065614E" w:rsidRDefault="007B7539" w:rsidP="00F42C55">
                            <w:pPr>
                              <w:pStyle w:val="Descripcin"/>
                              <w:rPr>
                                <w:noProof/>
                              </w:rPr>
                            </w:pPr>
                            <w:bookmarkStart w:id="127" w:name="_Toc31278545"/>
                            <w:r>
                              <w:t xml:space="preserve">Ilustración </w:t>
                            </w:r>
                            <w:r>
                              <w:fldChar w:fldCharType="begin"/>
                            </w:r>
                            <w:r>
                              <w:instrText xml:space="preserve"> SEQ Ilustración \* ARABIC </w:instrText>
                            </w:r>
                            <w:r>
                              <w:fldChar w:fldCharType="separate"/>
                            </w:r>
                            <w:r w:rsidR="00D944E4">
                              <w:rPr>
                                <w:noProof/>
                              </w:rPr>
                              <w:t>16</w:t>
                            </w:r>
                            <w:r>
                              <w:fldChar w:fldCharType="end"/>
                            </w:r>
                            <w:r>
                              <w:t xml:space="preserve"> Crear Nueva Contraseña</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EF1C7" id="Cuadro de texto 31" o:spid="_x0000_s1031" type="#_x0000_t202" style="position:absolute;left:0;text-align:left;margin-left:-.6pt;margin-top:213.65pt;width:442.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" stroked="f">
                <v:textbox style="mso-fit-shape-to-text:t" inset="0,0,0,0">
                  <w:txbxContent>
                    <w:p w:rsidR="007B7539" w:rsidRPr="0065614E" w:rsidRDefault="007B7539" w:rsidP="00F42C55">
                      <w:pPr>
                        <w:pStyle w:val="Descripcin"/>
                        <w:rPr>
                          <w:noProof/>
                        </w:rPr>
                      </w:pPr>
                      <w:bookmarkStart w:id="128" w:name="_Toc31278545"/>
                      <w:r>
                        <w:t xml:space="preserve">Ilustración </w:t>
                      </w:r>
                      <w:r>
                        <w:fldChar w:fldCharType="begin"/>
                      </w:r>
                      <w:r>
                        <w:instrText xml:space="preserve"> SEQ Ilustración \* ARABIC </w:instrText>
                      </w:r>
                      <w:r>
                        <w:fldChar w:fldCharType="separate"/>
                      </w:r>
                      <w:r w:rsidR="00D944E4">
                        <w:rPr>
                          <w:noProof/>
                        </w:rPr>
                        <w:t>16</w:t>
                      </w:r>
                      <w:r>
                        <w:fldChar w:fldCharType="end"/>
                      </w:r>
                      <w:r>
                        <w:t xml:space="preserve"> Crear Nueva Contraseña</w:t>
                      </w:r>
                      <w:bookmarkEnd w:id="128"/>
                    </w:p>
                  </w:txbxContent>
                </v:textbox>
                <w10:wrap type="tight"/>
              </v:shape>
            </w:pict>
          </mc:Fallback>
        </mc:AlternateContent>
      </w:r>
      <w:r w:rsidR="00A954B4">
        <w:rPr>
          <w:noProof/>
          <w:lang w:val="es-CO" w:eastAsia="es-CO"/>
        </w:rPr>
        <w:drawing>
          <wp:anchor distT="0" distB="0" distL="114300" distR="114300" simplePos="0" relativeHeight="251677696" behindDoc="1" locked="0" layoutInCell="1" allowOverlap="1" wp14:anchorId="30FE5A92" wp14:editId="28E567DC">
            <wp:simplePos x="0" y="0"/>
            <wp:positionH relativeFrom="margin">
              <wp:align>right</wp:align>
            </wp:positionH>
            <wp:positionV relativeFrom="paragraph">
              <wp:posOffset>408305</wp:posOffset>
            </wp:positionV>
            <wp:extent cx="5619750" cy="2247900"/>
            <wp:effectExtent l="0" t="0" r="0" b="0"/>
            <wp:wrapTight wrapText="bothSides">
              <wp:wrapPolygon edited="0">
                <wp:start x="0" y="0"/>
                <wp:lineTo x="0" y="21417"/>
                <wp:lineTo x="21527" y="21417"/>
                <wp:lineTo x="21527"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7544" b="8569"/>
                    <a:stretch/>
                  </pic:blipFill>
                  <pic:spPr bwMode="auto">
                    <a:xfrm>
                      <a:off x="0" y="0"/>
                      <a:ext cx="561975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B49">
        <w:rPr>
          <w:sz w:val="24"/>
          <w:szCs w:val="24"/>
        </w:rPr>
        <w:t xml:space="preserve"> </w:t>
      </w:r>
    </w:p>
    <w:p w:rsidR="00A954B4" w:rsidRDefault="00A954B4" w:rsidP="00C30E1F">
      <w:pPr>
        <w:jc w:val="both"/>
        <w:rPr>
          <w:sz w:val="24"/>
          <w:szCs w:val="24"/>
        </w:rPr>
      </w:pPr>
    </w:p>
    <w:p w:rsidR="001E1B49" w:rsidRDefault="001E1B49" w:rsidP="00C30E1F">
      <w:pPr>
        <w:jc w:val="both"/>
        <w:rPr>
          <w:sz w:val="24"/>
          <w:szCs w:val="24"/>
        </w:rPr>
      </w:pPr>
    </w:p>
    <w:p w:rsidR="001E1B49" w:rsidRDefault="001E1B49" w:rsidP="00C30E1F">
      <w:pPr>
        <w:jc w:val="both"/>
        <w:rPr>
          <w:sz w:val="24"/>
          <w:szCs w:val="24"/>
        </w:rPr>
      </w:pPr>
    </w:p>
    <w:p w:rsidR="001E1B49" w:rsidRDefault="001E1B49" w:rsidP="00C30E1F">
      <w:pPr>
        <w:jc w:val="both"/>
        <w:rPr>
          <w:sz w:val="24"/>
          <w:szCs w:val="24"/>
        </w:rPr>
      </w:pPr>
    </w:p>
    <w:p w:rsidR="00931A19" w:rsidRDefault="00931A19" w:rsidP="000E4F6F">
      <w:pPr>
        <w:pStyle w:val="Ttulo2"/>
        <w:keepNext w:val="0"/>
        <w:keepLines w:val="0"/>
        <w:tabs>
          <w:tab w:val="left" w:pos="991"/>
        </w:tabs>
        <w:spacing w:before="0"/>
        <w:rPr>
          <w:rFonts w:ascii="Arial" w:hAnsi="Arial" w:cs="Arial"/>
        </w:rPr>
      </w:pPr>
    </w:p>
    <w:p w:rsidR="00931A19" w:rsidRPr="00931A19" w:rsidRDefault="00931A19" w:rsidP="00931A19">
      <w:pPr>
        <w:pStyle w:val="Ttulo2"/>
        <w:keepNext w:val="0"/>
        <w:keepLines w:val="0"/>
        <w:tabs>
          <w:tab w:val="left" w:pos="991"/>
        </w:tabs>
        <w:spacing w:before="0"/>
        <w:ind w:left="1308"/>
        <w:rPr>
          <w:rFonts w:ascii="Arial" w:hAnsi="Arial" w:cs="Arial"/>
        </w:rPr>
      </w:pPr>
    </w:p>
    <w:p w:rsidR="00931A19" w:rsidRPr="00F42C55" w:rsidRDefault="00931A19" w:rsidP="00B92CE8">
      <w:r w:rsidRPr="00F42C55">
        <w:t>Al momento de realizar el cambio de clave mostrara una alerta informando que el registro fue exitoso</w:t>
      </w:r>
    </w:p>
    <w:p w:rsidR="000E4F6F" w:rsidRPr="000E4F6F" w:rsidRDefault="000E4F6F" w:rsidP="000E4F6F"/>
    <w:p w:rsidR="00931A19" w:rsidRDefault="00BB2B50" w:rsidP="00931A19">
      <w:r>
        <w:rPr>
          <w:noProof/>
          <w:lang w:val="es-CO" w:eastAsia="es-CO"/>
        </w:rPr>
        <w:lastRenderedPageBreak/>
        <mc:AlternateContent>
          <mc:Choice Requires="wps">
            <w:drawing>
              <wp:anchor distT="0" distB="0" distL="114300" distR="114300" simplePos="0" relativeHeight="251694080" behindDoc="1" locked="0" layoutInCell="1" allowOverlap="1" wp14:anchorId="03CE2E14" wp14:editId="17CA6FDD">
                <wp:simplePos x="0" y="0"/>
                <wp:positionH relativeFrom="column">
                  <wp:posOffset>276225</wp:posOffset>
                </wp:positionH>
                <wp:positionV relativeFrom="paragraph">
                  <wp:posOffset>3637280</wp:posOffset>
                </wp:positionV>
                <wp:extent cx="5591175" cy="635"/>
                <wp:effectExtent l="0" t="0" r="0" b="0"/>
                <wp:wrapTight wrapText="bothSides">
                  <wp:wrapPolygon edited="0">
                    <wp:start x="0" y="0"/>
                    <wp:lineTo x="0" y="21600"/>
                    <wp:lineTo x="21600" y="21600"/>
                    <wp:lineTo x="21600" y="0"/>
                  </wp:wrapPolygon>
                </wp:wrapTight>
                <wp:docPr id="32" name="Cuadro de texto 32"/>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a:effectLst/>
                      </wps:spPr>
                      <wps:txbx>
                        <w:txbxContent>
                          <w:p w:rsidR="007B7539" w:rsidRPr="005D75CC" w:rsidRDefault="007B7539" w:rsidP="00BB2B50">
                            <w:pPr>
                              <w:pStyle w:val="Descripcin"/>
                              <w:rPr>
                                <w:noProof/>
                              </w:rPr>
                            </w:pPr>
                            <w:bookmarkStart w:id="129" w:name="_Toc31278546"/>
                            <w:r>
                              <w:t xml:space="preserve">Ilustración </w:t>
                            </w:r>
                            <w:r>
                              <w:fldChar w:fldCharType="begin"/>
                            </w:r>
                            <w:r>
                              <w:instrText xml:space="preserve"> SEQ Ilustración \* ARABIC </w:instrText>
                            </w:r>
                            <w:r>
                              <w:fldChar w:fldCharType="separate"/>
                            </w:r>
                            <w:r w:rsidR="00D944E4">
                              <w:rPr>
                                <w:noProof/>
                              </w:rPr>
                              <w:t>17</w:t>
                            </w:r>
                            <w:r>
                              <w:fldChar w:fldCharType="end"/>
                            </w:r>
                            <w:r>
                              <w:t xml:space="preserve"> Confirmación Cambio de Contraseña</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2E14" id="Cuadro de texto 32" o:spid="_x0000_s1032" type="#_x0000_t202" style="position:absolute;margin-left:21.75pt;margin-top:286.4pt;width:440.2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" stroked="f">
                <v:textbox style="mso-fit-shape-to-text:t" inset="0,0,0,0">
                  <w:txbxContent>
                    <w:p w:rsidR="007B7539" w:rsidRPr="005D75CC" w:rsidRDefault="007B7539" w:rsidP="00BB2B50">
                      <w:pPr>
                        <w:pStyle w:val="Descripcin"/>
                        <w:rPr>
                          <w:noProof/>
                        </w:rPr>
                      </w:pPr>
                      <w:bookmarkStart w:id="130" w:name="_Toc31278546"/>
                      <w:r>
                        <w:t xml:space="preserve">Ilustración </w:t>
                      </w:r>
                      <w:r>
                        <w:fldChar w:fldCharType="begin"/>
                      </w:r>
                      <w:r>
                        <w:instrText xml:space="preserve"> SEQ Ilustración \* ARABIC </w:instrText>
                      </w:r>
                      <w:r>
                        <w:fldChar w:fldCharType="separate"/>
                      </w:r>
                      <w:r w:rsidR="00D944E4">
                        <w:rPr>
                          <w:noProof/>
                        </w:rPr>
                        <w:t>17</w:t>
                      </w:r>
                      <w:r>
                        <w:fldChar w:fldCharType="end"/>
                      </w:r>
                      <w:r>
                        <w:t xml:space="preserve"> Confirmación Cambio de Contraseña</w:t>
                      </w:r>
                      <w:bookmarkEnd w:id="130"/>
                    </w:p>
                  </w:txbxContent>
                </v:textbox>
                <w10:wrap type="tight"/>
              </v:shape>
            </w:pict>
          </mc:Fallback>
        </mc:AlternateContent>
      </w:r>
      <w:r w:rsidR="000E4F6F">
        <w:rPr>
          <w:noProof/>
          <w:lang w:val="es-CO" w:eastAsia="es-CO"/>
        </w:rPr>
        <w:drawing>
          <wp:anchor distT="0" distB="0" distL="114300" distR="114300" simplePos="0" relativeHeight="251679744" behindDoc="1" locked="0" layoutInCell="1" allowOverlap="1" wp14:anchorId="4C322669" wp14:editId="3AF85BAB">
            <wp:simplePos x="0" y="0"/>
            <wp:positionH relativeFrom="margin">
              <wp:posOffset>276225</wp:posOffset>
            </wp:positionH>
            <wp:positionV relativeFrom="paragraph">
              <wp:posOffset>198755</wp:posOffset>
            </wp:positionV>
            <wp:extent cx="5591175" cy="3381375"/>
            <wp:effectExtent l="0" t="0" r="9525" b="9525"/>
            <wp:wrapTight wrapText="bothSides">
              <wp:wrapPolygon edited="0">
                <wp:start x="0" y="0"/>
                <wp:lineTo x="0" y="21539"/>
                <wp:lineTo x="21563" y="21539"/>
                <wp:lineTo x="21563"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 t="7544" r="373" b="5552"/>
                    <a:stretch/>
                  </pic:blipFill>
                  <pic:spPr bwMode="auto">
                    <a:xfrm>
                      <a:off x="0" y="0"/>
                      <a:ext cx="5591175" cy="3381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31A19" w:rsidRDefault="00931A19" w:rsidP="00931A19"/>
    <w:p w:rsidR="00931A19" w:rsidRDefault="00931A19" w:rsidP="00931A19"/>
    <w:p w:rsidR="00931A19" w:rsidRDefault="00931A19" w:rsidP="00931A19"/>
    <w:p w:rsidR="00931A19" w:rsidRPr="00931A19" w:rsidRDefault="00931A19" w:rsidP="00931A19"/>
    <w:p w:rsidR="00931A19" w:rsidRDefault="00931A19"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Default="000E4F6F" w:rsidP="00931A19"/>
    <w:p w:rsidR="000E4F6F" w:rsidRPr="00DB5377" w:rsidRDefault="000E4F6F" w:rsidP="00931A19">
      <w:pPr>
        <w:rPr>
          <w:b/>
          <w:sz w:val="28"/>
          <w:szCs w:val="28"/>
        </w:rPr>
      </w:pPr>
    </w:p>
    <w:p w:rsidR="000E4F6F" w:rsidRPr="00BB2B50" w:rsidRDefault="000E4F6F" w:rsidP="00BB2B50">
      <w:pPr>
        <w:pStyle w:val="Ttulo2"/>
      </w:pPr>
      <w:bookmarkStart w:id="131" w:name="_Toc31278514"/>
      <w:r w:rsidRPr="00BB2B50">
        <w:t>Listar Estudiante</w:t>
      </w:r>
      <w:bookmarkEnd w:id="131"/>
      <w:r w:rsidRPr="00BB2B50">
        <w:t xml:space="preserve"> </w:t>
      </w:r>
    </w:p>
    <w:p w:rsidR="000E4F6F" w:rsidRPr="00931A19" w:rsidRDefault="000E4F6F" w:rsidP="00931A19"/>
    <w:p w:rsidR="004F3C0B" w:rsidRPr="004F3C0B" w:rsidRDefault="004F3C0B" w:rsidP="004F3C0B">
      <w:r>
        <w:t>Para consultar los Estudiantes que han sido creados previamente se puede visualizar de manera general todos los registros creados, por medio de una tabla interactiva que permite filtrar por cualquier dato, campo o palabra que se encuentre dentro de ella; La tabla de consultar ofrece las opciones de ver detalle, modificar e  inhabilitar cualquier usuario habilitado</w:t>
      </w:r>
    </w:p>
    <w:p w:rsidR="004F3C0B" w:rsidRPr="004F3C0B" w:rsidRDefault="004F3C0B" w:rsidP="004F3C0B"/>
    <w:p w:rsidR="004F3C0B" w:rsidRPr="004F3C0B" w:rsidRDefault="00BB2B50" w:rsidP="004F3C0B">
      <w:r>
        <w:rPr>
          <w:noProof/>
          <w:lang w:val="es-CO" w:eastAsia="es-CO"/>
        </w:rPr>
        <mc:AlternateContent>
          <mc:Choice Requires="wps">
            <w:drawing>
              <wp:anchor distT="0" distB="0" distL="114300" distR="114300" simplePos="0" relativeHeight="251696128" behindDoc="1" locked="0" layoutInCell="1" allowOverlap="1" wp14:anchorId="64E17A92" wp14:editId="39282FDF">
                <wp:simplePos x="0" y="0"/>
                <wp:positionH relativeFrom="column">
                  <wp:posOffset>0</wp:posOffset>
                </wp:positionH>
                <wp:positionV relativeFrom="paragraph">
                  <wp:posOffset>3331210</wp:posOffset>
                </wp:positionV>
                <wp:extent cx="6588760" cy="635"/>
                <wp:effectExtent l="0" t="0" r="0" b="0"/>
                <wp:wrapTight wrapText="bothSides">
                  <wp:wrapPolygon edited="0">
                    <wp:start x="0" y="0"/>
                    <wp:lineTo x="0" y="21600"/>
                    <wp:lineTo x="21600" y="21600"/>
                    <wp:lineTo x="21600" y="0"/>
                  </wp:wrapPolygon>
                </wp:wrapTight>
                <wp:docPr id="33" name="Cuadro de texto 33"/>
                <wp:cNvGraphicFramePr/>
                <a:graphic xmlns:a="http://schemas.openxmlformats.org/drawingml/2006/main">
                  <a:graphicData uri="http://schemas.microsoft.com/office/word/2010/wordprocessingShape">
                    <wps:wsp>
                      <wps:cNvSpPr txBox="1"/>
                      <wps:spPr>
                        <a:xfrm>
                          <a:off x="0" y="0"/>
                          <a:ext cx="6588760" cy="635"/>
                        </a:xfrm>
                        <a:prstGeom prst="rect">
                          <a:avLst/>
                        </a:prstGeom>
                        <a:solidFill>
                          <a:prstClr val="white"/>
                        </a:solidFill>
                        <a:ln>
                          <a:noFill/>
                        </a:ln>
                        <a:effectLst/>
                      </wps:spPr>
                      <wps:txbx>
                        <w:txbxContent>
                          <w:p w:rsidR="007B7539" w:rsidRPr="00751953" w:rsidRDefault="007B7539" w:rsidP="00BB2B50">
                            <w:pPr>
                              <w:pStyle w:val="Descripcin"/>
                              <w:rPr>
                                <w:noProof/>
                              </w:rPr>
                            </w:pPr>
                            <w:bookmarkStart w:id="132" w:name="_Toc31278547"/>
                            <w:r>
                              <w:t xml:space="preserve">Ilustración </w:t>
                            </w:r>
                            <w:r>
                              <w:fldChar w:fldCharType="begin"/>
                            </w:r>
                            <w:r>
                              <w:instrText xml:space="preserve"> SEQ Ilustración \* ARABIC </w:instrText>
                            </w:r>
                            <w:r>
                              <w:fldChar w:fldCharType="separate"/>
                            </w:r>
                            <w:r w:rsidR="00D944E4">
                              <w:rPr>
                                <w:noProof/>
                              </w:rPr>
                              <w:t>18</w:t>
                            </w:r>
                            <w:r>
                              <w:fldChar w:fldCharType="end"/>
                            </w:r>
                            <w:r>
                              <w:t xml:space="preserve"> Lista de Estudiantes Registrados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17A92" id="Cuadro de texto 33" o:spid="_x0000_s1033" type="#_x0000_t202" style="position:absolute;margin-left:0;margin-top:262.3pt;width:518.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" stroked="f">
                <v:textbox style="mso-fit-shape-to-text:t" inset="0,0,0,0">
                  <w:txbxContent>
                    <w:p w:rsidR="007B7539" w:rsidRPr="00751953" w:rsidRDefault="007B7539" w:rsidP="00BB2B50">
                      <w:pPr>
                        <w:pStyle w:val="Descripcin"/>
                        <w:rPr>
                          <w:noProof/>
                        </w:rPr>
                      </w:pPr>
                      <w:bookmarkStart w:id="133" w:name="_Toc31278547"/>
                      <w:r>
                        <w:t xml:space="preserve">Ilustración </w:t>
                      </w:r>
                      <w:r>
                        <w:fldChar w:fldCharType="begin"/>
                      </w:r>
                      <w:r>
                        <w:instrText xml:space="preserve"> SEQ Ilustración \* ARABIC </w:instrText>
                      </w:r>
                      <w:r>
                        <w:fldChar w:fldCharType="separate"/>
                      </w:r>
                      <w:r w:rsidR="00D944E4">
                        <w:rPr>
                          <w:noProof/>
                        </w:rPr>
                        <w:t>18</w:t>
                      </w:r>
                      <w:r>
                        <w:fldChar w:fldCharType="end"/>
                      </w:r>
                      <w:r>
                        <w:t xml:space="preserve"> Lista de Estudiantes Registrados</w:t>
                      </w:r>
                      <w:bookmarkEnd w:id="133"/>
                    </w:p>
                  </w:txbxContent>
                </v:textbox>
                <w10:wrap type="tight"/>
              </v:shape>
            </w:pict>
          </mc:Fallback>
        </mc:AlternateContent>
      </w:r>
      <w:r w:rsidR="004F3C0B">
        <w:rPr>
          <w:noProof/>
          <w:lang w:val="es-CO" w:eastAsia="es-CO"/>
        </w:rPr>
        <w:drawing>
          <wp:anchor distT="0" distB="0" distL="114300" distR="114300" simplePos="0" relativeHeight="251671552" behindDoc="1" locked="0" layoutInCell="1" allowOverlap="1" wp14:anchorId="55C14904" wp14:editId="731AF179">
            <wp:simplePos x="0" y="0"/>
            <wp:positionH relativeFrom="column">
              <wp:posOffset>0</wp:posOffset>
            </wp:positionH>
            <wp:positionV relativeFrom="paragraph">
              <wp:posOffset>163195</wp:posOffset>
            </wp:positionV>
            <wp:extent cx="6588772" cy="3110948"/>
            <wp:effectExtent l="0" t="0" r="0" b="0"/>
            <wp:wrapTight wrapText="bothSides">
              <wp:wrapPolygon edited="0">
                <wp:start x="0" y="0"/>
                <wp:lineTo x="0" y="21428"/>
                <wp:lineTo x="21546" y="21428"/>
                <wp:lineTo x="2154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7435" r="979" b="9448"/>
                    <a:stretch/>
                  </pic:blipFill>
                  <pic:spPr bwMode="auto">
                    <a:xfrm>
                      <a:off x="0" y="0"/>
                      <a:ext cx="6588772" cy="3110948"/>
                    </a:xfrm>
                    <a:prstGeom prst="rect">
                      <a:avLst/>
                    </a:prstGeom>
                    <a:ln>
                      <a:noFill/>
                    </a:ln>
                    <a:extLst>
                      <a:ext uri="{53640926-AAD7-44D8-BBD7-CCE9431645EC}">
                        <a14:shadowObscured xmlns:a14="http://schemas.microsoft.com/office/drawing/2010/main"/>
                      </a:ext>
                    </a:extLst>
                  </pic:spPr>
                </pic:pic>
              </a:graphicData>
            </a:graphic>
          </wp:anchor>
        </w:drawing>
      </w:r>
    </w:p>
    <w:p w:rsidR="00412F20" w:rsidRDefault="00412F20"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F3C0B" w:rsidRDefault="004F3C0B" w:rsidP="00C30E1F">
      <w:pPr>
        <w:jc w:val="both"/>
        <w:rPr>
          <w:sz w:val="24"/>
          <w:szCs w:val="24"/>
        </w:rPr>
      </w:pPr>
    </w:p>
    <w:p w:rsidR="00412F20" w:rsidRDefault="004F3C0B" w:rsidP="00B92CE8">
      <w:pPr>
        <w:pStyle w:val="Prrafodelista"/>
      </w:pPr>
      <w:bookmarkStart w:id="134" w:name="_Toc31278515"/>
      <w:r w:rsidRPr="00BB2B50">
        <w:rPr>
          <w:rStyle w:val="Ttulo3Car"/>
        </w:rPr>
        <w:t>Editar estudiante.</w:t>
      </w:r>
      <w:bookmarkEnd w:id="134"/>
      <w:r>
        <w:rPr>
          <w:b/>
        </w:rPr>
        <w:t xml:space="preserve"> </w:t>
      </w:r>
      <w:r>
        <w:t>El módulo gestión estudiante permite modificar el nombre, apellido, correo</w:t>
      </w:r>
      <w:r>
        <w:rPr>
          <w:spacing w:val="20"/>
        </w:rPr>
        <w:t xml:space="preserve"> </w:t>
      </w:r>
      <w:r>
        <w:t>y</w:t>
      </w:r>
      <w:r>
        <w:rPr>
          <w:spacing w:val="18"/>
        </w:rPr>
        <w:t xml:space="preserve"> </w:t>
      </w:r>
      <w:r>
        <w:t>contraseña.</w:t>
      </w:r>
      <w:r>
        <w:rPr>
          <w:spacing w:val="17"/>
        </w:rPr>
        <w:t xml:space="preserve"> </w:t>
      </w:r>
      <w:r>
        <w:t>Esta</w:t>
      </w:r>
      <w:r>
        <w:rPr>
          <w:spacing w:val="22"/>
        </w:rPr>
        <w:t xml:space="preserve"> </w:t>
      </w:r>
      <w:r>
        <w:t>acción</w:t>
      </w:r>
      <w:r>
        <w:rPr>
          <w:spacing w:val="20"/>
        </w:rPr>
        <w:t xml:space="preserve"> </w:t>
      </w:r>
      <w:r>
        <w:t>se</w:t>
      </w:r>
      <w:r>
        <w:rPr>
          <w:spacing w:val="21"/>
        </w:rPr>
        <w:t xml:space="preserve"> </w:t>
      </w:r>
      <w:r>
        <w:t>puede</w:t>
      </w:r>
      <w:r>
        <w:rPr>
          <w:spacing w:val="19"/>
        </w:rPr>
        <w:t xml:space="preserve"> </w:t>
      </w:r>
      <w:r>
        <w:t>hacer</w:t>
      </w:r>
      <w:r>
        <w:rPr>
          <w:spacing w:val="27"/>
        </w:rPr>
        <w:t xml:space="preserve"> </w:t>
      </w:r>
      <w:r>
        <w:t>al</w:t>
      </w:r>
      <w:r>
        <w:rPr>
          <w:spacing w:val="20"/>
        </w:rPr>
        <w:t xml:space="preserve"> </w:t>
      </w:r>
      <w:r>
        <w:t>seleccionar</w:t>
      </w:r>
      <w:r>
        <w:rPr>
          <w:spacing w:val="21"/>
        </w:rPr>
        <w:t xml:space="preserve"> </w:t>
      </w:r>
      <w:r>
        <w:t>el</w:t>
      </w:r>
      <w:r>
        <w:rPr>
          <w:spacing w:val="20"/>
        </w:rPr>
        <w:t xml:space="preserve"> </w:t>
      </w:r>
      <w:r>
        <w:t>icono</w:t>
      </w:r>
      <w:r>
        <w:rPr>
          <w:spacing w:val="20"/>
        </w:rPr>
        <w:t xml:space="preserve"> </w:t>
      </w:r>
      <w:r>
        <w:t>“Editar”,</w:t>
      </w:r>
      <w:r>
        <w:rPr>
          <w:w w:val="99"/>
        </w:rPr>
        <w:t xml:space="preserve"> </w:t>
      </w:r>
      <w:r w:rsidR="00B92CE8">
        <w:rPr>
          <w:noProof/>
          <w:w w:val="99"/>
          <w:position w:val="-5"/>
          <w:lang w:val="es-CO" w:eastAsia="es-CO"/>
        </w:rPr>
        <w:t xml:space="preserve"> </w:t>
      </w:r>
      <w:r>
        <w:rPr>
          <w:noProof/>
          <w:w w:val="99"/>
          <w:position w:val="-5"/>
          <w:lang w:val="es-CO" w:eastAsia="es-CO"/>
        </w:rPr>
        <w:drawing>
          <wp:inline distT="0" distB="0" distL="0" distR="0" wp14:anchorId="6BAE92AF" wp14:editId="233E3ACA">
            <wp:extent cx="162361" cy="163811"/>
            <wp:effectExtent l="0" t="0" r="0" b="0"/>
            <wp:docPr id="21" name="image9.png" descr="C:\Users\MARIO\AppData\Local\Microsoft\Windows\INetCache\Content.Word\det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png"/>
                    <pic:cNvPicPr/>
                  </pic:nvPicPr>
                  <pic:blipFill>
                    <a:blip r:embed="rId35" cstate="print"/>
                    <a:stretch>
                      <a:fillRect/>
                    </a:stretch>
                  </pic:blipFill>
                  <pic:spPr>
                    <a:xfrm>
                      <a:off x="0" y="0"/>
                      <a:ext cx="162361" cy="163811"/>
                    </a:xfrm>
                    <a:prstGeom prst="rect">
                      <a:avLst/>
                    </a:prstGeom>
                  </pic:spPr>
                </pic:pic>
              </a:graphicData>
            </a:graphic>
          </wp:inline>
        </w:drawing>
      </w:r>
      <w:r w:rsidR="00B92CE8">
        <w:rPr>
          <w:noProof/>
          <w:w w:val="99"/>
          <w:position w:val="-5"/>
          <w:lang w:val="es-CO" w:eastAsia="es-CO"/>
        </w:rPr>
        <w:t xml:space="preserve"> </w:t>
      </w:r>
      <w:r>
        <w:rPr>
          <w:rFonts w:ascii="Times New Roman" w:hAnsi="Times New Roman"/>
          <w:w w:val="99"/>
        </w:rPr>
        <w:t xml:space="preserve"> </w:t>
      </w:r>
      <w:r>
        <w:t>luego se abre un formulario con los campos anteriormente descritos y se realizan los cambios respectivos.</w:t>
      </w:r>
    </w:p>
    <w:p w:rsidR="00DB5377" w:rsidRDefault="00DB5377" w:rsidP="00C30E1F">
      <w:pPr>
        <w:jc w:val="both"/>
        <w:rPr>
          <w:sz w:val="24"/>
        </w:rPr>
      </w:pPr>
    </w:p>
    <w:p w:rsidR="00DB5377" w:rsidRDefault="00DB5377" w:rsidP="00C30E1F">
      <w:pPr>
        <w:jc w:val="both"/>
        <w:rPr>
          <w:sz w:val="24"/>
        </w:rPr>
      </w:pPr>
    </w:p>
    <w:p w:rsidR="00BB2B50" w:rsidRDefault="004F3C0B" w:rsidP="00BB2B50">
      <w:pPr>
        <w:keepNext/>
        <w:jc w:val="both"/>
      </w:pPr>
      <w:r>
        <w:rPr>
          <w:noProof/>
          <w:lang w:val="es-CO" w:eastAsia="es-CO"/>
        </w:rPr>
        <w:drawing>
          <wp:inline distT="0" distB="0" distL="0" distR="0" wp14:anchorId="25620A90" wp14:editId="3D3BEC1D">
            <wp:extent cx="5612130" cy="2598784"/>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435" b="10244"/>
                    <a:stretch/>
                  </pic:blipFill>
                  <pic:spPr bwMode="auto">
                    <a:xfrm>
                      <a:off x="0" y="0"/>
                      <a:ext cx="5612130" cy="2598784"/>
                    </a:xfrm>
                    <a:prstGeom prst="rect">
                      <a:avLst/>
                    </a:prstGeom>
                    <a:ln>
                      <a:noFill/>
                    </a:ln>
                    <a:extLst>
                      <a:ext uri="{53640926-AAD7-44D8-BBD7-CCE9431645EC}">
                        <a14:shadowObscured xmlns:a14="http://schemas.microsoft.com/office/drawing/2010/main"/>
                      </a:ext>
                    </a:extLst>
                  </pic:spPr>
                </pic:pic>
              </a:graphicData>
            </a:graphic>
          </wp:inline>
        </w:drawing>
      </w:r>
    </w:p>
    <w:p w:rsidR="004F3C0B" w:rsidRDefault="00BB2B50" w:rsidP="00BB2B50">
      <w:pPr>
        <w:pStyle w:val="Descripcin"/>
        <w:jc w:val="both"/>
        <w:rPr>
          <w:sz w:val="24"/>
          <w:szCs w:val="24"/>
        </w:rPr>
      </w:pPr>
      <w:bookmarkStart w:id="135" w:name="_Toc31278548"/>
      <w:r>
        <w:t xml:space="preserve">Ilustración </w:t>
      </w:r>
      <w:r>
        <w:fldChar w:fldCharType="begin"/>
      </w:r>
      <w:r>
        <w:instrText xml:space="preserve"> SEQ Ilustración \* ARABIC </w:instrText>
      </w:r>
      <w:r>
        <w:fldChar w:fldCharType="separate"/>
      </w:r>
      <w:r w:rsidR="00D944E4">
        <w:rPr>
          <w:noProof/>
        </w:rPr>
        <w:t>19</w:t>
      </w:r>
      <w:r>
        <w:fldChar w:fldCharType="end"/>
      </w:r>
      <w:r>
        <w:t xml:space="preserve"> Editar Estudiante</w:t>
      </w:r>
      <w:bookmarkEnd w:id="135"/>
    </w:p>
    <w:p w:rsidR="004F3C0B" w:rsidRDefault="004F3C0B" w:rsidP="00C30E1F">
      <w:pPr>
        <w:jc w:val="both"/>
        <w:rPr>
          <w:sz w:val="24"/>
          <w:szCs w:val="24"/>
        </w:rPr>
      </w:pPr>
    </w:p>
    <w:p w:rsidR="004F3C0B" w:rsidRPr="00DB5377" w:rsidRDefault="004F3C0B" w:rsidP="00B92CE8">
      <w:pPr>
        <w:pStyle w:val="Prrafodelista"/>
        <w:rPr>
          <w:b/>
        </w:rPr>
      </w:pPr>
      <w:bookmarkStart w:id="136" w:name="_Toc31278516"/>
      <w:r w:rsidRPr="00BB2B50">
        <w:rPr>
          <w:rStyle w:val="Ttulo3Car"/>
        </w:rPr>
        <w:t>Cambiar estado del empleado y estudiante.</w:t>
      </w:r>
      <w:bookmarkEnd w:id="136"/>
      <w:r w:rsidRPr="00DB5377">
        <w:rPr>
          <w:b/>
        </w:rPr>
        <w:t xml:space="preserve"> </w:t>
      </w:r>
      <w:r w:rsidRPr="00DB5377">
        <w:t>El sistema de información Bitácoras Censa no permite que los empleados y estudiantes sean eliminados, ya que no dejaría que la información de ellos pueda ser recuperada en algún momento, por lo tanto se maneja para cada empleado y estudiante  un estado, que cambiará de acuerdo a su existencia o permanencia en la empresa., sólo se permitirá cambiar el estado a un empleado o estudiante si ya ha sido registrado uno nuevo que tenga el mismo cargo del empleado o programa del estu</w:t>
      </w:r>
      <w:r w:rsidR="00DB5377">
        <w:t>diante que se desea inactivar.</w:t>
      </w:r>
    </w:p>
    <w:p w:rsidR="004F3C0B" w:rsidRPr="009F1691" w:rsidRDefault="00E97B85" w:rsidP="004F3C0B">
      <w:pPr>
        <w:pStyle w:val="Prrafodelista"/>
        <w:spacing w:before="92"/>
        <w:ind w:left="991"/>
        <w:rPr>
          <w:i/>
          <w:sz w:val="24"/>
        </w:rPr>
      </w:pPr>
      <w:r>
        <w:rPr>
          <w:noProof/>
          <w:lang w:val="es-CO" w:eastAsia="es-CO"/>
        </w:rPr>
        <w:lastRenderedPageBreak/>
        <mc:AlternateContent>
          <mc:Choice Requires="wps">
            <w:drawing>
              <wp:anchor distT="0" distB="0" distL="114300" distR="114300" simplePos="0" relativeHeight="251698176" behindDoc="1" locked="0" layoutInCell="1" allowOverlap="1" wp14:anchorId="3EDDD80C" wp14:editId="5FB61116">
                <wp:simplePos x="0" y="0"/>
                <wp:positionH relativeFrom="column">
                  <wp:posOffset>-327660</wp:posOffset>
                </wp:positionH>
                <wp:positionV relativeFrom="paragraph">
                  <wp:posOffset>3045460</wp:posOffset>
                </wp:positionV>
                <wp:extent cx="6654165" cy="635"/>
                <wp:effectExtent l="0" t="0" r="0" b="0"/>
                <wp:wrapTight wrapText="bothSides">
                  <wp:wrapPolygon edited="0">
                    <wp:start x="0" y="0"/>
                    <wp:lineTo x="0" y="21600"/>
                    <wp:lineTo x="21600" y="21600"/>
                    <wp:lineTo x="21600" y="0"/>
                  </wp:wrapPolygon>
                </wp:wrapTight>
                <wp:docPr id="34" name="Cuadro de texto 34"/>
                <wp:cNvGraphicFramePr/>
                <a:graphic xmlns:a="http://schemas.openxmlformats.org/drawingml/2006/main">
                  <a:graphicData uri="http://schemas.microsoft.com/office/word/2010/wordprocessingShape">
                    <wps:wsp>
                      <wps:cNvSpPr txBox="1"/>
                      <wps:spPr>
                        <a:xfrm>
                          <a:off x="0" y="0"/>
                          <a:ext cx="6654165" cy="635"/>
                        </a:xfrm>
                        <a:prstGeom prst="rect">
                          <a:avLst/>
                        </a:prstGeom>
                        <a:solidFill>
                          <a:prstClr val="white"/>
                        </a:solidFill>
                        <a:ln>
                          <a:noFill/>
                        </a:ln>
                        <a:effectLst/>
                      </wps:spPr>
                      <wps:txbx>
                        <w:txbxContent>
                          <w:p w:rsidR="007B7539" w:rsidRPr="00CA1DD3" w:rsidRDefault="007B7539" w:rsidP="00E97B85">
                            <w:pPr>
                              <w:pStyle w:val="Descripcin"/>
                              <w:rPr>
                                <w:noProof/>
                              </w:rPr>
                            </w:pPr>
                            <w:bookmarkStart w:id="137" w:name="_Toc31278549"/>
                            <w:r>
                              <w:t xml:space="preserve">Ilustración </w:t>
                            </w:r>
                            <w:r>
                              <w:fldChar w:fldCharType="begin"/>
                            </w:r>
                            <w:r>
                              <w:instrText xml:space="preserve"> SEQ Ilustración \* ARABIC </w:instrText>
                            </w:r>
                            <w:r>
                              <w:fldChar w:fldCharType="separate"/>
                            </w:r>
                            <w:r w:rsidR="00D944E4">
                              <w:rPr>
                                <w:noProof/>
                              </w:rPr>
                              <w:t>20</w:t>
                            </w:r>
                            <w:r>
                              <w:fldChar w:fldCharType="end"/>
                            </w:r>
                            <w:r>
                              <w:t xml:space="preserve"> Cambio de Estado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D80C" id="Cuadro de texto 34" o:spid="_x0000_s1034" type="#_x0000_t202" style="position:absolute;left:0;text-align:left;margin-left:-25.8pt;margin-top:239.8pt;width:523.9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" stroked="f">
                <v:textbox style="mso-fit-shape-to-text:t" inset="0,0,0,0">
                  <w:txbxContent>
                    <w:p w:rsidR="007B7539" w:rsidRPr="00CA1DD3" w:rsidRDefault="007B7539" w:rsidP="00E97B85">
                      <w:pPr>
                        <w:pStyle w:val="Descripcin"/>
                        <w:rPr>
                          <w:noProof/>
                        </w:rPr>
                      </w:pPr>
                      <w:bookmarkStart w:id="138" w:name="_Toc31278549"/>
                      <w:r>
                        <w:t xml:space="preserve">Ilustración </w:t>
                      </w:r>
                      <w:r>
                        <w:fldChar w:fldCharType="begin"/>
                      </w:r>
                      <w:r>
                        <w:instrText xml:space="preserve"> SEQ Ilustración \* ARABIC </w:instrText>
                      </w:r>
                      <w:r>
                        <w:fldChar w:fldCharType="separate"/>
                      </w:r>
                      <w:r w:rsidR="00D944E4">
                        <w:rPr>
                          <w:noProof/>
                        </w:rPr>
                        <w:t>20</w:t>
                      </w:r>
                      <w:r>
                        <w:fldChar w:fldCharType="end"/>
                      </w:r>
                      <w:r>
                        <w:t xml:space="preserve"> Cambio de Estado</w:t>
                      </w:r>
                      <w:bookmarkEnd w:id="138"/>
                    </w:p>
                  </w:txbxContent>
                </v:textbox>
                <w10:wrap type="tight"/>
              </v:shape>
            </w:pict>
          </mc:Fallback>
        </mc:AlternateContent>
      </w:r>
      <w:r w:rsidR="004F3C0B">
        <w:rPr>
          <w:noProof/>
          <w:lang w:val="es-CO" w:eastAsia="es-CO"/>
        </w:rPr>
        <w:drawing>
          <wp:anchor distT="0" distB="0" distL="114300" distR="114300" simplePos="0" relativeHeight="251673600" behindDoc="1" locked="0" layoutInCell="1" allowOverlap="1" wp14:anchorId="66BA52D4" wp14:editId="1508870E">
            <wp:simplePos x="0" y="0"/>
            <wp:positionH relativeFrom="column">
              <wp:posOffset>-327660</wp:posOffset>
            </wp:positionH>
            <wp:positionV relativeFrom="paragraph">
              <wp:posOffset>245110</wp:posOffset>
            </wp:positionV>
            <wp:extent cx="6654165" cy="2743200"/>
            <wp:effectExtent l="0" t="0" r="0" b="0"/>
            <wp:wrapTight wrapText="bothSides">
              <wp:wrapPolygon edited="0">
                <wp:start x="0" y="0"/>
                <wp:lineTo x="0" y="21450"/>
                <wp:lineTo x="21458" y="21450"/>
                <wp:lineTo x="21458"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896" t="5842" r="-896" b="10520"/>
                    <a:stretch/>
                  </pic:blipFill>
                  <pic:spPr bwMode="auto">
                    <a:xfrm>
                      <a:off x="0" y="0"/>
                      <a:ext cx="6654165" cy="2743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F3C0B" w:rsidRPr="009F1691">
        <w:rPr>
          <w:i/>
          <w:color w:val="4471C4"/>
          <w:sz w:val="24"/>
        </w:rPr>
        <w:t>.</w:t>
      </w:r>
    </w:p>
    <w:p w:rsidR="00DF4061" w:rsidRDefault="00DF4061" w:rsidP="00DF4061">
      <w:pPr>
        <w:pStyle w:val="Ttulo2"/>
        <w:tabs>
          <w:tab w:val="left" w:pos="4188"/>
        </w:tabs>
        <w:spacing w:before="93"/>
        <w:ind w:left="946"/>
        <w:rPr>
          <w:sz w:val="44"/>
          <w:szCs w:val="44"/>
        </w:rPr>
      </w:pPr>
    </w:p>
    <w:p w:rsidR="00E97B85" w:rsidRDefault="00E97B85" w:rsidP="00E97B85"/>
    <w:p w:rsidR="00E97B85" w:rsidRDefault="00E97B85" w:rsidP="00E97B85"/>
    <w:p w:rsidR="00E97B85" w:rsidRDefault="00E97B85" w:rsidP="00E97B85"/>
    <w:p w:rsidR="00E97B85" w:rsidRDefault="00E97B85" w:rsidP="00E97B85"/>
    <w:p w:rsidR="00E97B85" w:rsidRDefault="00E97B85" w:rsidP="00E97B85"/>
    <w:p w:rsidR="00E97B85" w:rsidRPr="00E97B85" w:rsidRDefault="00E97B85" w:rsidP="00E97B85"/>
    <w:p w:rsidR="00DF4061" w:rsidRDefault="00DF4061" w:rsidP="00DF4061">
      <w:pPr>
        <w:pStyle w:val="Textoindependiente"/>
        <w:rPr>
          <w:b/>
          <w:sz w:val="20"/>
        </w:rPr>
      </w:pPr>
    </w:p>
    <w:p w:rsidR="00DF4061" w:rsidRDefault="00DF4061" w:rsidP="00DF4061">
      <w:pPr>
        <w:pStyle w:val="Textoindependiente"/>
        <w:spacing w:before="1"/>
        <w:rPr>
          <w:b/>
          <w:sz w:val="17"/>
        </w:rPr>
      </w:pPr>
    </w:p>
    <w:p w:rsidR="00DF4061" w:rsidRPr="00730344" w:rsidRDefault="00DF4061" w:rsidP="00E97B85">
      <w:pPr>
        <w:pStyle w:val="Ttulo1"/>
      </w:pPr>
      <w:bookmarkStart w:id="139" w:name="_TOC_250079"/>
      <w:bookmarkStart w:id="140" w:name="_Toc31278517"/>
      <w:bookmarkEnd w:id="139"/>
      <w:r w:rsidRPr="00730344">
        <w:t>ADMINISTRADOR</w:t>
      </w:r>
      <w:bookmarkEnd w:id="140"/>
    </w:p>
    <w:p w:rsidR="00DF4061" w:rsidRDefault="00DF4061" w:rsidP="00DF4061">
      <w:pPr>
        <w:pStyle w:val="Textoindependiente"/>
        <w:rPr>
          <w:b/>
          <w:sz w:val="26"/>
        </w:rPr>
      </w:pPr>
    </w:p>
    <w:p w:rsidR="00DF4061" w:rsidRDefault="00DF4061" w:rsidP="00DF4061">
      <w:pPr>
        <w:pStyle w:val="Textoindependiente"/>
        <w:rPr>
          <w:b/>
          <w:sz w:val="26"/>
        </w:rPr>
      </w:pPr>
    </w:p>
    <w:p w:rsidR="00DF4061" w:rsidRDefault="00DF4061" w:rsidP="00DF4061">
      <w:pPr>
        <w:pStyle w:val="Textoindependiente"/>
        <w:spacing w:before="10"/>
        <w:rPr>
          <w:b/>
          <w:sz w:val="32"/>
        </w:rPr>
      </w:pPr>
    </w:p>
    <w:p w:rsidR="00DF4061" w:rsidRDefault="00DF4061" w:rsidP="00B92CE8">
      <w:pPr>
        <w:pStyle w:val="Prrafodelista"/>
      </w:pPr>
      <w:r>
        <w:t>Es el encargado de registrar los datos administrativos, antes de que los roles restantes tengan interacción con el aplicativo. Registran una o más personas en el sistema, les asigna permisos, puede consultarlas, modificarlas e inhabilitarlas.</w:t>
      </w:r>
    </w:p>
    <w:p w:rsidR="00DF4061" w:rsidRDefault="00DF4061" w:rsidP="00B92CE8">
      <w:pPr>
        <w:pStyle w:val="Prrafodelista"/>
      </w:pPr>
      <w:r>
        <w:t>El rol administrador es el único que tiene derecho hacer todo en el sistema.</w:t>
      </w:r>
    </w:p>
    <w:p w:rsidR="00DF4061" w:rsidRDefault="00DF4061" w:rsidP="00DF4061">
      <w:pPr>
        <w:spacing w:line="276" w:lineRule="auto"/>
        <w:jc w:val="both"/>
        <w:rPr>
          <w:sz w:val="24"/>
        </w:rPr>
      </w:pPr>
    </w:p>
    <w:p w:rsidR="007B7539" w:rsidRDefault="007B7539" w:rsidP="00DF4061">
      <w:pPr>
        <w:spacing w:line="276" w:lineRule="auto"/>
        <w:jc w:val="both"/>
        <w:rPr>
          <w:sz w:val="24"/>
        </w:rPr>
      </w:pPr>
    </w:p>
    <w:p w:rsidR="00DF4061" w:rsidRPr="00792E4A" w:rsidRDefault="00DF4061" w:rsidP="00E97B85">
      <w:pPr>
        <w:pStyle w:val="Ttulo1"/>
      </w:pPr>
      <w:bookmarkStart w:id="141" w:name="_Toc31278518"/>
      <w:r w:rsidRPr="00792E4A">
        <w:lastRenderedPageBreak/>
        <w:t>MENÚ</w:t>
      </w:r>
      <w:bookmarkEnd w:id="141"/>
    </w:p>
    <w:p w:rsidR="00DF20C7" w:rsidRPr="00DF20C7" w:rsidRDefault="00DF20C7" w:rsidP="00DF20C7"/>
    <w:p w:rsidR="004F3C0B" w:rsidRPr="007B7539" w:rsidRDefault="00DF4061" w:rsidP="00DF4061">
      <w:pPr>
        <w:jc w:val="both"/>
      </w:pPr>
      <w:r w:rsidRPr="007B7539">
        <w:t>Al</w:t>
      </w:r>
      <w:r w:rsidRPr="007B7539">
        <w:rPr>
          <w:spacing w:val="-9"/>
        </w:rPr>
        <w:t xml:space="preserve"> </w:t>
      </w:r>
      <w:r w:rsidRPr="007B7539">
        <w:t>iniciar</w:t>
      </w:r>
      <w:r w:rsidRPr="007B7539">
        <w:rPr>
          <w:spacing w:val="-8"/>
        </w:rPr>
        <w:t xml:space="preserve"> </w:t>
      </w:r>
      <w:r w:rsidRPr="007B7539">
        <w:t>sesión</w:t>
      </w:r>
      <w:r w:rsidRPr="007B7539">
        <w:rPr>
          <w:spacing w:val="-9"/>
        </w:rPr>
        <w:t xml:space="preserve"> </w:t>
      </w:r>
      <w:r w:rsidRPr="007B7539">
        <w:t>se</w:t>
      </w:r>
      <w:r w:rsidRPr="007B7539">
        <w:rPr>
          <w:spacing w:val="-8"/>
        </w:rPr>
        <w:t xml:space="preserve"> </w:t>
      </w:r>
      <w:r w:rsidRPr="007B7539">
        <w:t>visualiza</w:t>
      </w:r>
      <w:r w:rsidRPr="007B7539">
        <w:rPr>
          <w:spacing w:val="-8"/>
        </w:rPr>
        <w:t xml:space="preserve"> </w:t>
      </w:r>
      <w:r w:rsidRPr="007B7539">
        <w:t>en</w:t>
      </w:r>
      <w:r w:rsidRPr="007B7539">
        <w:rPr>
          <w:spacing w:val="-9"/>
        </w:rPr>
        <w:t xml:space="preserve"> </w:t>
      </w:r>
      <w:r w:rsidRPr="007B7539">
        <w:t>la</w:t>
      </w:r>
      <w:r w:rsidRPr="007B7539">
        <w:rPr>
          <w:spacing w:val="-8"/>
        </w:rPr>
        <w:t xml:space="preserve"> </w:t>
      </w:r>
      <w:r w:rsidRPr="007B7539">
        <w:t>parte</w:t>
      </w:r>
      <w:r w:rsidRPr="007B7539">
        <w:rPr>
          <w:spacing w:val="-8"/>
        </w:rPr>
        <w:t xml:space="preserve"> </w:t>
      </w:r>
      <w:r w:rsidRPr="007B7539">
        <w:t>superior</w:t>
      </w:r>
      <w:r w:rsidRPr="007B7539">
        <w:rPr>
          <w:spacing w:val="-9"/>
        </w:rPr>
        <w:t xml:space="preserve"> </w:t>
      </w:r>
      <w:r w:rsidRPr="007B7539">
        <w:t>de</w:t>
      </w:r>
      <w:r w:rsidRPr="007B7539">
        <w:rPr>
          <w:spacing w:val="-8"/>
        </w:rPr>
        <w:t xml:space="preserve"> </w:t>
      </w:r>
      <w:r w:rsidRPr="007B7539">
        <w:t>la</w:t>
      </w:r>
      <w:r w:rsidRPr="007B7539">
        <w:rPr>
          <w:spacing w:val="-8"/>
        </w:rPr>
        <w:t xml:space="preserve"> </w:t>
      </w:r>
      <w:r w:rsidRPr="007B7539">
        <w:t>ventana,</w:t>
      </w:r>
      <w:r w:rsidRPr="007B7539">
        <w:rPr>
          <w:spacing w:val="-9"/>
        </w:rPr>
        <w:t xml:space="preserve"> </w:t>
      </w:r>
      <w:r w:rsidRPr="007B7539">
        <w:t>una</w:t>
      </w:r>
      <w:r w:rsidRPr="007B7539">
        <w:rPr>
          <w:spacing w:val="-8"/>
        </w:rPr>
        <w:t xml:space="preserve"> </w:t>
      </w:r>
      <w:r w:rsidRPr="007B7539">
        <w:t>barra de navegación (Menú), donde se encuentra al lado i</w:t>
      </w:r>
      <w:r w:rsidR="007B7539">
        <w:t>zquierdo el logo del aplicativo y al lado derecho se aprecia el rol del usuario.</w:t>
      </w:r>
    </w:p>
    <w:p w:rsidR="00DF20C7" w:rsidRPr="005A14E7" w:rsidRDefault="00DF20C7" w:rsidP="00DF4061">
      <w:pPr>
        <w:jc w:val="both"/>
        <w:rPr>
          <w:color w:val="FF0000"/>
        </w:rPr>
      </w:pPr>
    </w:p>
    <w:p w:rsidR="007B7539" w:rsidRDefault="007B7539" w:rsidP="005A14E7">
      <w:pPr>
        <w:keepNext/>
        <w:jc w:val="both"/>
        <w:rPr>
          <w:noProof/>
          <w:lang w:val="es-CO" w:eastAsia="es-CO"/>
        </w:rPr>
      </w:pPr>
    </w:p>
    <w:p w:rsidR="005A14E7" w:rsidRDefault="007B7539" w:rsidP="005A14E7">
      <w:pPr>
        <w:keepNext/>
        <w:jc w:val="both"/>
      </w:pPr>
      <w:r>
        <w:rPr>
          <w:noProof/>
          <w:lang w:val="es-CO" w:eastAsia="es-CO"/>
        </w:rPr>
        <w:drawing>
          <wp:inline distT="0" distB="0" distL="0" distR="0" wp14:anchorId="0331D71E" wp14:editId="2A1641C3">
            <wp:extent cx="5612130" cy="276225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846" b="4647"/>
                    <a:stretch/>
                  </pic:blipFill>
                  <pic:spPr bwMode="auto">
                    <a:xfrm>
                      <a:off x="0" y="0"/>
                      <a:ext cx="5612130" cy="2762250"/>
                    </a:xfrm>
                    <a:prstGeom prst="rect">
                      <a:avLst/>
                    </a:prstGeom>
                    <a:ln>
                      <a:noFill/>
                    </a:ln>
                    <a:extLst>
                      <a:ext uri="{53640926-AAD7-44D8-BBD7-CCE9431645EC}">
                        <a14:shadowObscured xmlns:a14="http://schemas.microsoft.com/office/drawing/2010/main"/>
                      </a:ext>
                    </a:extLst>
                  </pic:spPr>
                </pic:pic>
              </a:graphicData>
            </a:graphic>
          </wp:inline>
        </w:drawing>
      </w:r>
    </w:p>
    <w:p w:rsidR="00DF4061" w:rsidRDefault="005A14E7" w:rsidP="005A14E7">
      <w:pPr>
        <w:pStyle w:val="Descripcin"/>
        <w:jc w:val="both"/>
        <w:rPr>
          <w:sz w:val="24"/>
          <w:szCs w:val="24"/>
        </w:rPr>
      </w:pPr>
      <w:bookmarkStart w:id="142" w:name="_Toc31278550"/>
      <w:r>
        <w:t xml:space="preserve">Ilustración </w:t>
      </w:r>
      <w:r>
        <w:fldChar w:fldCharType="begin"/>
      </w:r>
      <w:r>
        <w:instrText xml:space="preserve"> SEQ Ilustración \* ARABIC </w:instrText>
      </w:r>
      <w:r>
        <w:fldChar w:fldCharType="separate"/>
      </w:r>
      <w:r w:rsidR="00D944E4">
        <w:rPr>
          <w:noProof/>
        </w:rPr>
        <w:t>21</w:t>
      </w:r>
      <w:r>
        <w:fldChar w:fldCharType="end"/>
      </w:r>
      <w:r>
        <w:t xml:space="preserve"> Menú</w:t>
      </w:r>
      <w:bookmarkEnd w:id="142"/>
    </w:p>
    <w:p w:rsidR="00DF20C7" w:rsidRDefault="00DF20C7" w:rsidP="00DF4061">
      <w:pPr>
        <w:jc w:val="both"/>
        <w:rPr>
          <w:sz w:val="24"/>
          <w:szCs w:val="24"/>
        </w:rPr>
      </w:pPr>
    </w:p>
    <w:p w:rsidR="00DF20C7" w:rsidRDefault="00DF20C7" w:rsidP="00DF4061">
      <w:pPr>
        <w:jc w:val="both"/>
        <w:rPr>
          <w:sz w:val="24"/>
          <w:szCs w:val="24"/>
        </w:rPr>
      </w:pPr>
    </w:p>
    <w:p w:rsidR="007B7539" w:rsidRDefault="007B7539" w:rsidP="00DF4061">
      <w:pPr>
        <w:jc w:val="both"/>
        <w:rPr>
          <w:sz w:val="24"/>
          <w:szCs w:val="24"/>
        </w:rPr>
      </w:pPr>
    </w:p>
    <w:p w:rsidR="007B7539" w:rsidRDefault="007B7539" w:rsidP="00DF4061">
      <w:pPr>
        <w:jc w:val="both"/>
        <w:rPr>
          <w:sz w:val="24"/>
          <w:szCs w:val="24"/>
        </w:rPr>
      </w:pPr>
    </w:p>
    <w:p w:rsidR="00DF4061" w:rsidRDefault="00DF4061" w:rsidP="00DF4061">
      <w:pPr>
        <w:jc w:val="both"/>
      </w:pPr>
      <w:r>
        <w:t>Al dar clic a “Usuario”, se despliega una ventana donde muestra la imagen,</w:t>
      </w:r>
      <w:r>
        <w:rPr>
          <w:spacing w:val="-5"/>
        </w:rPr>
        <w:t xml:space="preserve"> </w:t>
      </w:r>
      <w:r>
        <w:t>el</w:t>
      </w:r>
      <w:r>
        <w:rPr>
          <w:spacing w:val="-4"/>
        </w:rPr>
        <w:t xml:space="preserve"> </w:t>
      </w:r>
      <w:r>
        <w:t>nombre,</w:t>
      </w:r>
      <w:r>
        <w:rPr>
          <w:spacing w:val="-4"/>
        </w:rPr>
        <w:t xml:space="preserve"> </w:t>
      </w:r>
      <w:r>
        <w:t>el</w:t>
      </w:r>
      <w:r>
        <w:rPr>
          <w:spacing w:val="-4"/>
        </w:rPr>
        <w:t xml:space="preserve"> </w:t>
      </w:r>
      <w:r>
        <w:t>usuario,</w:t>
      </w:r>
      <w:r>
        <w:rPr>
          <w:spacing w:val="-4"/>
        </w:rPr>
        <w:t xml:space="preserve"> </w:t>
      </w:r>
      <w:r>
        <w:t>el</w:t>
      </w:r>
      <w:r>
        <w:rPr>
          <w:spacing w:val="-4"/>
        </w:rPr>
        <w:t xml:space="preserve"> </w:t>
      </w:r>
      <w:r>
        <w:t>botón</w:t>
      </w:r>
      <w:r>
        <w:rPr>
          <w:spacing w:val="-5"/>
        </w:rPr>
        <w:t xml:space="preserve"> </w:t>
      </w:r>
      <w:r>
        <w:t>“Ver</w:t>
      </w:r>
      <w:r>
        <w:rPr>
          <w:spacing w:val="-4"/>
        </w:rPr>
        <w:t xml:space="preserve"> </w:t>
      </w:r>
      <w:r>
        <w:t>Perfil”</w:t>
      </w:r>
      <w:r>
        <w:rPr>
          <w:spacing w:val="-4"/>
        </w:rPr>
        <w:t xml:space="preserve"> </w:t>
      </w:r>
      <w:r>
        <w:t>y</w:t>
      </w:r>
      <w:r>
        <w:rPr>
          <w:spacing w:val="-4"/>
        </w:rPr>
        <w:t xml:space="preserve"> </w:t>
      </w:r>
      <w:r>
        <w:t>otro</w:t>
      </w:r>
      <w:r>
        <w:rPr>
          <w:spacing w:val="-4"/>
        </w:rPr>
        <w:t xml:space="preserve"> </w:t>
      </w:r>
      <w:r>
        <w:t>“cerrar</w:t>
      </w:r>
      <w:r>
        <w:rPr>
          <w:spacing w:val="-4"/>
        </w:rPr>
        <w:t xml:space="preserve"> </w:t>
      </w:r>
      <w:r w:rsidR="007B7539">
        <w:t>Sesión”.</w:t>
      </w:r>
    </w:p>
    <w:p w:rsidR="00B8791C" w:rsidRDefault="007B7539" w:rsidP="00B8791C">
      <w:pPr>
        <w:keepNext/>
        <w:jc w:val="both"/>
      </w:pPr>
      <w:r>
        <w:rPr>
          <w:noProof/>
          <w:lang w:val="es-CO" w:eastAsia="es-CO"/>
        </w:rPr>
        <w:lastRenderedPageBreak/>
        <w:drawing>
          <wp:inline distT="0" distB="0" distL="0" distR="0" wp14:anchorId="32E5A199" wp14:editId="2E752733">
            <wp:extent cx="5612130" cy="2790825"/>
            <wp:effectExtent l="0" t="0" r="762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545" b="4044"/>
                    <a:stretch/>
                  </pic:blipFill>
                  <pic:spPr bwMode="auto">
                    <a:xfrm>
                      <a:off x="0" y="0"/>
                      <a:ext cx="5612130" cy="2790825"/>
                    </a:xfrm>
                    <a:prstGeom prst="rect">
                      <a:avLst/>
                    </a:prstGeom>
                    <a:ln>
                      <a:noFill/>
                    </a:ln>
                    <a:extLst>
                      <a:ext uri="{53640926-AAD7-44D8-BBD7-CCE9431645EC}">
                        <a14:shadowObscured xmlns:a14="http://schemas.microsoft.com/office/drawing/2010/main"/>
                      </a:ext>
                    </a:extLst>
                  </pic:spPr>
                </pic:pic>
              </a:graphicData>
            </a:graphic>
          </wp:inline>
        </w:drawing>
      </w:r>
    </w:p>
    <w:p w:rsidR="007B7539" w:rsidRDefault="00B8791C" w:rsidP="00B8791C">
      <w:pPr>
        <w:pStyle w:val="Descripcin"/>
        <w:jc w:val="both"/>
        <w:rPr>
          <w:sz w:val="24"/>
          <w:szCs w:val="24"/>
        </w:rPr>
      </w:pPr>
      <w:r>
        <w:t xml:space="preserve">Ilustración </w:t>
      </w:r>
      <w:r>
        <w:fldChar w:fldCharType="begin"/>
      </w:r>
      <w:r>
        <w:instrText xml:space="preserve"> SEQ Ilustración \* ARABIC </w:instrText>
      </w:r>
      <w:r>
        <w:fldChar w:fldCharType="separate"/>
      </w:r>
      <w:r w:rsidR="00D944E4">
        <w:rPr>
          <w:noProof/>
        </w:rPr>
        <w:t>22</w:t>
      </w:r>
      <w:r>
        <w:fldChar w:fldCharType="end"/>
      </w:r>
      <w:r>
        <w:t xml:space="preserve"> Menú #2</w:t>
      </w:r>
    </w:p>
    <w:p w:rsidR="00DF4061" w:rsidRDefault="00DF4061" w:rsidP="00DF4061">
      <w:pPr>
        <w:spacing w:line="276" w:lineRule="auto"/>
        <w:jc w:val="both"/>
        <w:rPr>
          <w:sz w:val="24"/>
        </w:rPr>
      </w:pPr>
    </w:p>
    <w:p w:rsidR="00DB5377" w:rsidRDefault="00DB5377" w:rsidP="00DF4061">
      <w:pPr>
        <w:spacing w:line="276" w:lineRule="auto"/>
        <w:jc w:val="both"/>
        <w:rPr>
          <w:sz w:val="24"/>
        </w:rPr>
      </w:pPr>
    </w:p>
    <w:p w:rsidR="00DF4061" w:rsidRPr="005A14E7" w:rsidRDefault="004B7C75" w:rsidP="005A14E7">
      <w:pPr>
        <w:pStyle w:val="Ttulo1"/>
      </w:pPr>
      <w:bookmarkStart w:id="143" w:name="_Toc31278519"/>
      <w:r w:rsidRPr="005A14E7">
        <w:t xml:space="preserve">GESTIÓN </w:t>
      </w:r>
      <w:r w:rsidR="00DF4061" w:rsidRPr="005A14E7">
        <w:t>PROGRAMAS</w:t>
      </w:r>
      <w:bookmarkEnd w:id="143"/>
      <w:r w:rsidR="00DF4061" w:rsidRPr="005A14E7">
        <w:t xml:space="preserve"> </w:t>
      </w:r>
    </w:p>
    <w:p w:rsidR="00DF4061" w:rsidRDefault="00DF4061" w:rsidP="00DF4061">
      <w:pPr>
        <w:spacing w:line="276" w:lineRule="auto"/>
        <w:jc w:val="both"/>
        <w:rPr>
          <w:b/>
          <w:sz w:val="44"/>
          <w:szCs w:val="44"/>
        </w:rPr>
      </w:pPr>
    </w:p>
    <w:p w:rsidR="00412F20" w:rsidRDefault="00DF4061" w:rsidP="00B92CE8">
      <w:pPr>
        <w:pStyle w:val="Prrafodelista"/>
      </w:pPr>
      <w:r>
        <w:t>En el módulo Gestión de programas nos permite  registrar un programa con sus respectivos datos (código del programa y nombre del programa) así como también podremos ver la lista de los programas registrados teniendo en cuenta que existen las opciones de editar y cambiar estado</w:t>
      </w:r>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FF6C2D" w:rsidRDefault="00B8791C" w:rsidP="00FF6C2D">
      <w:pPr>
        <w:keepNext/>
        <w:jc w:val="both"/>
      </w:pPr>
      <w:r>
        <w:rPr>
          <w:noProof/>
          <w:lang w:val="es-CO" w:eastAsia="es-CO"/>
        </w:rPr>
        <w:lastRenderedPageBreak/>
        <w:drawing>
          <wp:inline distT="0" distB="0" distL="0" distR="0" wp14:anchorId="5F6DA757" wp14:editId="0CB9B051">
            <wp:extent cx="5612130" cy="2771775"/>
            <wp:effectExtent l="0" t="0" r="762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545" b="4647"/>
                    <a:stretch/>
                  </pic:blipFill>
                  <pic:spPr bwMode="auto">
                    <a:xfrm>
                      <a:off x="0" y="0"/>
                      <a:ext cx="5612130" cy="2771775"/>
                    </a:xfrm>
                    <a:prstGeom prst="rect">
                      <a:avLst/>
                    </a:prstGeom>
                    <a:ln>
                      <a:noFill/>
                    </a:ln>
                    <a:extLst>
                      <a:ext uri="{53640926-AAD7-44D8-BBD7-CCE9431645EC}">
                        <a14:shadowObscured xmlns:a14="http://schemas.microsoft.com/office/drawing/2010/main"/>
                      </a:ext>
                    </a:extLst>
                  </pic:spPr>
                </pic:pic>
              </a:graphicData>
            </a:graphic>
          </wp:inline>
        </w:drawing>
      </w:r>
    </w:p>
    <w:p w:rsidR="00412F20" w:rsidRDefault="00FF6C2D" w:rsidP="00FF6C2D">
      <w:pPr>
        <w:pStyle w:val="Descripcin"/>
        <w:jc w:val="both"/>
        <w:rPr>
          <w:sz w:val="24"/>
          <w:szCs w:val="24"/>
        </w:rPr>
      </w:pPr>
      <w:bookmarkStart w:id="144" w:name="_Toc31278551"/>
      <w:r>
        <w:t xml:space="preserve">Ilustración </w:t>
      </w:r>
      <w:r>
        <w:fldChar w:fldCharType="begin"/>
      </w:r>
      <w:r>
        <w:instrText xml:space="preserve"> SEQ Ilustración \* ARABIC </w:instrText>
      </w:r>
      <w:r>
        <w:fldChar w:fldCharType="separate"/>
      </w:r>
      <w:r w:rsidR="00D944E4">
        <w:rPr>
          <w:noProof/>
        </w:rPr>
        <w:t>23</w:t>
      </w:r>
      <w:r>
        <w:fldChar w:fldCharType="end"/>
      </w:r>
      <w:r>
        <w:t xml:space="preserve"> Registro y lista de programas</w:t>
      </w:r>
      <w:bookmarkEnd w:id="144"/>
    </w:p>
    <w:p w:rsidR="00412F20" w:rsidRDefault="00412F20" w:rsidP="00C30E1F">
      <w:pPr>
        <w:jc w:val="both"/>
        <w:rPr>
          <w:sz w:val="24"/>
          <w:szCs w:val="24"/>
        </w:rPr>
      </w:pPr>
    </w:p>
    <w:p w:rsidR="00412F20" w:rsidRDefault="00412F20" w:rsidP="00C30E1F">
      <w:pPr>
        <w:jc w:val="both"/>
        <w:rPr>
          <w:sz w:val="24"/>
          <w:szCs w:val="24"/>
        </w:rPr>
      </w:pPr>
    </w:p>
    <w:p w:rsidR="00DF4061" w:rsidRDefault="004B7C75" w:rsidP="00FF6C2D">
      <w:pPr>
        <w:pStyle w:val="Ttulo1"/>
      </w:pPr>
      <w:bookmarkStart w:id="145" w:name="_Toc31278520"/>
      <w:r>
        <w:t>GESTIÓ</w:t>
      </w:r>
      <w:r w:rsidR="00DF4061" w:rsidRPr="00D47914">
        <w:t>N CARGOS</w:t>
      </w:r>
      <w:bookmarkEnd w:id="145"/>
    </w:p>
    <w:p w:rsidR="00DF4061" w:rsidRDefault="00DF4061" w:rsidP="00DF4061">
      <w:pPr>
        <w:spacing w:line="276" w:lineRule="auto"/>
        <w:jc w:val="both"/>
        <w:rPr>
          <w:sz w:val="24"/>
          <w:szCs w:val="24"/>
        </w:rPr>
      </w:pPr>
    </w:p>
    <w:p w:rsidR="00DF4061" w:rsidRDefault="00DF4061" w:rsidP="00B92CE8">
      <w:pPr>
        <w:pStyle w:val="Prrafodelista"/>
        <w:rPr>
          <w:noProof/>
          <w:lang w:val="es-CO" w:eastAsia="es-CO"/>
        </w:rPr>
      </w:pPr>
      <w:r>
        <w:t>El modulo gestión de cargos permite poder registrar y guardar dicha información de los empleados con las opciones de poder modificar los cargos  teniendo en cuenta que solo el administrador podrá realizar dichas funciones.</w:t>
      </w:r>
      <w:r w:rsidRPr="0037059D">
        <w:rPr>
          <w:noProof/>
          <w:lang w:val="es-CO" w:eastAsia="es-CO"/>
        </w:rPr>
        <w:t xml:space="preserve"> </w:t>
      </w:r>
    </w:p>
    <w:p w:rsidR="00FF6C2D" w:rsidRDefault="00B8791C" w:rsidP="00FF6C2D">
      <w:pPr>
        <w:keepNext/>
        <w:jc w:val="both"/>
      </w:pPr>
      <w:r>
        <w:rPr>
          <w:noProof/>
          <w:lang w:val="es-CO" w:eastAsia="es-CO"/>
        </w:rPr>
        <w:drawing>
          <wp:inline distT="0" distB="0" distL="0" distR="0" wp14:anchorId="4AADC2A1" wp14:editId="071084F7">
            <wp:extent cx="5612130" cy="2733675"/>
            <wp:effectExtent l="0" t="0" r="762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449" b="4949"/>
                    <a:stretch/>
                  </pic:blipFill>
                  <pic:spPr bwMode="auto">
                    <a:xfrm>
                      <a:off x="0" y="0"/>
                      <a:ext cx="5612130" cy="2733675"/>
                    </a:xfrm>
                    <a:prstGeom prst="rect">
                      <a:avLst/>
                    </a:prstGeom>
                    <a:ln>
                      <a:noFill/>
                    </a:ln>
                    <a:extLst>
                      <a:ext uri="{53640926-AAD7-44D8-BBD7-CCE9431645EC}">
                        <a14:shadowObscured xmlns:a14="http://schemas.microsoft.com/office/drawing/2010/main"/>
                      </a:ext>
                    </a:extLst>
                  </pic:spPr>
                </pic:pic>
              </a:graphicData>
            </a:graphic>
          </wp:inline>
        </w:drawing>
      </w:r>
    </w:p>
    <w:p w:rsidR="00DF4061" w:rsidRPr="00DF4061" w:rsidRDefault="00FF6C2D" w:rsidP="00FF6C2D">
      <w:pPr>
        <w:pStyle w:val="Descripcin"/>
        <w:jc w:val="both"/>
        <w:rPr>
          <w:sz w:val="24"/>
          <w:szCs w:val="24"/>
          <w:lang w:val="es-CO"/>
        </w:rPr>
      </w:pPr>
      <w:bookmarkStart w:id="146" w:name="_Toc31278552"/>
      <w:r>
        <w:t xml:space="preserve">Ilustración </w:t>
      </w:r>
      <w:r>
        <w:fldChar w:fldCharType="begin"/>
      </w:r>
      <w:r>
        <w:instrText xml:space="preserve"> SEQ Ilustración \* ARABIC </w:instrText>
      </w:r>
      <w:r>
        <w:fldChar w:fldCharType="separate"/>
      </w:r>
      <w:r w:rsidR="00D944E4">
        <w:rPr>
          <w:noProof/>
        </w:rPr>
        <w:t>24</w:t>
      </w:r>
      <w:r>
        <w:fldChar w:fldCharType="end"/>
      </w:r>
      <w:r>
        <w:t xml:space="preserve"> Registro y Lista de Cargos</w:t>
      </w:r>
      <w:bookmarkEnd w:id="146"/>
    </w:p>
    <w:p w:rsidR="00412F20" w:rsidRDefault="00412F20" w:rsidP="00C30E1F">
      <w:pPr>
        <w:jc w:val="both"/>
        <w:rPr>
          <w:sz w:val="24"/>
          <w:szCs w:val="24"/>
        </w:rPr>
      </w:pPr>
    </w:p>
    <w:p w:rsidR="00412F20" w:rsidRDefault="00412F20" w:rsidP="00C30E1F">
      <w:pPr>
        <w:jc w:val="both"/>
        <w:rPr>
          <w:sz w:val="24"/>
          <w:szCs w:val="24"/>
        </w:rPr>
      </w:pPr>
    </w:p>
    <w:p w:rsidR="00DF4061" w:rsidRDefault="00DF4061" w:rsidP="00B92CE8">
      <w:pPr>
        <w:pStyle w:val="Prrafodelista"/>
      </w:pPr>
    </w:p>
    <w:p w:rsidR="00DF4061" w:rsidRDefault="00B8791C" w:rsidP="00B92CE8">
      <w:pPr>
        <w:pStyle w:val="Prrafodelista"/>
      </w:pPr>
      <w:r>
        <w:t xml:space="preserve">Si uno o más datos </w:t>
      </w:r>
      <w:r w:rsidR="00DF4061" w:rsidRPr="0037059D">
        <w:t>ingresados al módulo son erróneos</w:t>
      </w:r>
      <w:r>
        <w:t>, el sistema arrojará</w:t>
      </w:r>
      <w:r w:rsidR="00DF4061" w:rsidRPr="0037059D">
        <w:t xml:space="preserve"> una alerta </w:t>
      </w:r>
      <w:r w:rsidR="00DF4061">
        <w:t xml:space="preserve">anunciando que hubo un error al registrar </w:t>
      </w:r>
    </w:p>
    <w:p w:rsidR="00C86124" w:rsidRDefault="00C86124" w:rsidP="00DF4061">
      <w:pPr>
        <w:pStyle w:val="Prrafodelista"/>
        <w:spacing w:line="276" w:lineRule="auto"/>
        <w:ind w:left="720"/>
        <w:jc w:val="both"/>
        <w:rPr>
          <w:sz w:val="24"/>
        </w:rPr>
      </w:pPr>
    </w:p>
    <w:p w:rsidR="00FF6C2D" w:rsidRDefault="00FF6C2D" w:rsidP="00C86124">
      <w:pPr>
        <w:pStyle w:val="Prrafodelista"/>
        <w:spacing w:line="276" w:lineRule="auto"/>
        <w:ind w:left="720"/>
        <w:jc w:val="both"/>
        <w:rPr>
          <w:noProof/>
          <w:lang w:val="es-CO" w:eastAsia="es-CO"/>
        </w:rPr>
      </w:pPr>
    </w:p>
    <w:p w:rsidR="00FF6C2D" w:rsidRDefault="00FF6C2D" w:rsidP="00FF6C2D">
      <w:pPr>
        <w:pStyle w:val="Prrafodelista"/>
        <w:keepNext/>
        <w:spacing w:line="276" w:lineRule="auto"/>
        <w:ind w:left="720"/>
        <w:jc w:val="both"/>
      </w:pPr>
      <w:r>
        <w:rPr>
          <w:noProof/>
          <w:lang w:val="es-CO" w:eastAsia="es-CO"/>
        </w:rPr>
        <w:drawing>
          <wp:inline distT="0" distB="0" distL="0" distR="0" wp14:anchorId="1FC9AF7B" wp14:editId="175DBA8F">
            <wp:extent cx="5612130" cy="27051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451" b="5816"/>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rsidR="00412F20" w:rsidRDefault="00FF6C2D" w:rsidP="00FF6C2D">
      <w:pPr>
        <w:pStyle w:val="Descripcin"/>
        <w:jc w:val="both"/>
        <w:rPr>
          <w:sz w:val="24"/>
        </w:rPr>
      </w:pPr>
      <w:bookmarkStart w:id="147" w:name="_Toc31278553"/>
      <w:r>
        <w:t xml:space="preserve">Ilustración </w:t>
      </w:r>
      <w:r>
        <w:fldChar w:fldCharType="begin"/>
      </w:r>
      <w:r>
        <w:instrText xml:space="preserve"> SEQ Ilustración \* ARABIC </w:instrText>
      </w:r>
      <w:r>
        <w:fldChar w:fldCharType="separate"/>
      </w:r>
      <w:r w:rsidR="00D944E4">
        <w:rPr>
          <w:noProof/>
        </w:rPr>
        <w:t>25</w:t>
      </w:r>
      <w:r>
        <w:fldChar w:fldCharType="end"/>
      </w:r>
      <w:r>
        <w:t xml:space="preserve"> Error al Registrar Cargo</w:t>
      </w:r>
      <w:bookmarkEnd w:id="147"/>
    </w:p>
    <w:p w:rsidR="00C92FBC" w:rsidRDefault="00C92FBC" w:rsidP="00C86124">
      <w:pPr>
        <w:pStyle w:val="Prrafodelista"/>
        <w:spacing w:line="276" w:lineRule="auto"/>
        <w:ind w:left="720"/>
        <w:jc w:val="both"/>
        <w:rPr>
          <w:sz w:val="36"/>
          <w:szCs w:val="36"/>
        </w:rPr>
      </w:pPr>
    </w:p>
    <w:p w:rsidR="00C92FBC" w:rsidRDefault="00C92FBC" w:rsidP="00C86124">
      <w:pPr>
        <w:pStyle w:val="Prrafodelista"/>
        <w:spacing w:line="276" w:lineRule="auto"/>
        <w:ind w:left="720"/>
        <w:jc w:val="both"/>
        <w:rPr>
          <w:sz w:val="36"/>
          <w:szCs w:val="36"/>
        </w:rPr>
      </w:pPr>
    </w:p>
    <w:p w:rsidR="00C92FBC" w:rsidRPr="00D95D11" w:rsidRDefault="00C92FBC" w:rsidP="00C86124">
      <w:pPr>
        <w:pStyle w:val="Prrafodelista"/>
        <w:spacing w:line="276" w:lineRule="auto"/>
        <w:ind w:left="720"/>
        <w:jc w:val="both"/>
        <w:rPr>
          <w:sz w:val="36"/>
          <w:szCs w:val="36"/>
        </w:rPr>
      </w:pPr>
    </w:p>
    <w:p w:rsidR="00C86124" w:rsidRDefault="00C86124" w:rsidP="00FF6C2D">
      <w:pPr>
        <w:pStyle w:val="Ttulo1"/>
      </w:pPr>
      <w:bookmarkStart w:id="148" w:name="_Toc31278521"/>
      <w:r w:rsidRPr="00D95D11">
        <w:t>Gestión Funciones</w:t>
      </w:r>
      <w:bookmarkEnd w:id="148"/>
      <w:r w:rsidRPr="00D95D11">
        <w:t xml:space="preserve"> </w:t>
      </w:r>
    </w:p>
    <w:p w:rsidR="00DF20C7" w:rsidRPr="00D95D11" w:rsidRDefault="00DF20C7" w:rsidP="00C86124">
      <w:pPr>
        <w:pStyle w:val="Prrafodelista"/>
        <w:spacing w:line="276" w:lineRule="auto"/>
        <w:ind w:left="720"/>
        <w:jc w:val="both"/>
        <w:rPr>
          <w:sz w:val="36"/>
          <w:szCs w:val="36"/>
        </w:rPr>
      </w:pPr>
    </w:p>
    <w:p w:rsidR="00D95D11" w:rsidRDefault="00C86124" w:rsidP="00B92CE8">
      <w:pPr>
        <w:pStyle w:val="Prrafodelista"/>
      </w:pPr>
      <w:r>
        <w:t>Administrar funciones:</w:t>
      </w:r>
      <w:r w:rsidR="00B92CE8">
        <w:t xml:space="preserve"> Es el mó</w:t>
      </w:r>
      <w:r w:rsidR="00D95D11">
        <w:t xml:space="preserve">dulo encargado  de asignar las funciones a realizar por el estudiante </w:t>
      </w:r>
      <w:r w:rsidR="00C92FBC">
        <w:t xml:space="preserve">y empleados </w:t>
      </w:r>
      <w:r w:rsidR="00D95D11">
        <w:t xml:space="preserve">según </w:t>
      </w:r>
      <w:r w:rsidR="00C92FBC">
        <w:t xml:space="preserve">el programa al </w:t>
      </w:r>
      <w:r w:rsidR="00D02BB6">
        <w:t>que pertenece, permitiendo visualizar</w:t>
      </w:r>
      <w:r w:rsidR="00C92FBC">
        <w:t xml:space="preserve"> los detalles</w:t>
      </w:r>
      <w:r w:rsidR="00D02BB6">
        <w:t xml:space="preserve"> de </w:t>
      </w:r>
      <w:r w:rsidR="00C92FBC">
        <w:t xml:space="preserve">dichas funciones </w:t>
      </w:r>
    </w:p>
    <w:p w:rsidR="00F62BD2" w:rsidRDefault="00B8791C" w:rsidP="00F62BD2">
      <w:pPr>
        <w:keepNext/>
        <w:jc w:val="both"/>
      </w:pPr>
      <w:r>
        <w:rPr>
          <w:noProof/>
          <w:lang w:val="es-CO" w:eastAsia="es-CO"/>
        </w:rPr>
        <w:lastRenderedPageBreak/>
        <w:drawing>
          <wp:inline distT="0" distB="0" distL="0" distR="0" wp14:anchorId="01CAAE42" wp14:editId="578BD731">
            <wp:extent cx="5612130" cy="2790825"/>
            <wp:effectExtent l="0" t="0" r="762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026" b="4875"/>
                    <a:stretch/>
                  </pic:blipFill>
                  <pic:spPr bwMode="auto">
                    <a:xfrm>
                      <a:off x="0" y="0"/>
                      <a:ext cx="5612130" cy="2790825"/>
                    </a:xfrm>
                    <a:prstGeom prst="rect">
                      <a:avLst/>
                    </a:prstGeom>
                    <a:ln>
                      <a:noFill/>
                    </a:ln>
                    <a:extLst>
                      <a:ext uri="{53640926-AAD7-44D8-BBD7-CCE9431645EC}">
                        <a14:shadowObscured xmlns:a14="http://schemas.microsoft.com/office/drawing/2010/main"/>
                      </a:ext>
                    </a:extLst>
                  </pic:spPr>
                </pic:pic>
              </a:graphicData>
            </a:graphic>
          </wp:inline>
        </w:drawing>
      </w:r>
    </w:p>
    <w:p w:rsidR="00F62BD2" w:rsidRDefault="00F62BD2" w:rsidP="00F62BD2">
      <w:pPr>
        <w:pStyle w:val="Descripcin"/>
        <w:jc w:val="both"/>
      </w:pPr>
      <w:bookmarkStart w:id="149" w:name="_Toc31278554"/>
      <w:r>
        <w:t xml:space="preserve">Ilustración </w:t>
      </w:r>
      <w:r>
        <w:fldChar w:fldCharType="begin"/>
      </w:r>
      <w:r>
        <w:instrText xml:space="preserve"> SEQ Ilustración \* ARABIC </w:instrText>
      </w:r>
      <w:r>
        <w:fldChar w:fldCharType="separate"/>
      </w:r>
      <w:r w:rsidR="00D944E4">
        <w:rPr>
          <w:noProof/>
        </w:rPr>
        <w:t>26</w:t>
      </w:r>
      <w:r>
        <w:fldChar w:fldCharType="end"/>
      </w:r>
      <w:r>
        <w:t xml:space="preserve"> Registro, Detalles y Lista de Funciones por Programa</w:t>
      </w:r>
      <w:bookmarkEnd w:id="149"/>
    </w:p>
    <w:p w:rsidR="00412F20" w:rsidRDefault="00412F20" w:rsidP="00C30E1F">
      <w:pPr>
        <w:jc w:val="both"/>
        <w:rPr>
          <w:sz w:val="24"/>
          <w:szCs w:val="24"/>
        </w:rPr>
      </w:pPr>
    </w:p>
    <w:p w:rsidR="00412F20" w:rsidRDefault="00412F20" w:rsidP="00C30E1F">
      <w:pPr>
        <w:jc w:val="both"/>
        <w:rPr>
          <w:sz w:val="24"/>
          <w:szCs w:val="24"/>
        </w:rPr>
      </w:pPr>
    </w:p>
    <w:p w:rsidR="00412F20" w:rsidRDefault="00412F20" w:rsidP="00C30E1F">
      <w:pPr>
        <w:jc w:val="both"/>
        <w:rPr>
          <w:sz w:val="24"/>
          <w:szCs w:val="24"/>
        </w:rPr>
      </w:pPr>
    </w:p>
    <w:p w:rsidR="00C92FBC" w:rsidRDefault="00C92FBC" w:rsidP="00C30E1F">
      <w:pPr>
        <w:jc w:val="both"/>
        <w:rPr>
          <w:sz w:val="24"/>
          <w:szCs w:val="24"/>
        </w:rPr>
      </w:pPr>
    </w:p>
    <w:p w:rsidR="00C92FBC" w:rsidRDefault="00C92FBC" w:rsidP="00C30E1F">
      <w:pPr>
        <w:jc w:val="both"/>
        <w:rPr>
          <w:sz w:val="24"/>
          <w:szCs w:val="24"/>
        </w:rPr>
      </w:pPr>
    </w:p>
    <w:p w:rsidR="00C92FBC" w:rsidRDefault="00C92FBC" w:rsidP="00C30E1F">
      <w:pPr>
        <w:jc w:val="both"/>
        <w:rPr>
          <w:sz w:val="24"/>
          <w:szCs w:val="24"/>
        </w:rPr>
      </w:pPr>
    </w:p>
    <w:p w:rsidR="00C92FBC" w:rsidRDefault="00C92FBC" w:rsidP="00C30E1F">
      <w:pPr>
        <w:jc w:val="both"/>
        <w:rPr>
          <w:sz w:val="24"/>
          <w:szCs w:val="24"/>
        </w:rPr>
      </w:pPr>
    </w:p>
    <w:p w:rsidR="00C92FBC" w:rsidRDefault="00C92FBC" w:rsidP="00C30E1F">
      <w:pPr>
        <w:jc w:val="both"/>
        <w:rPr>
          <w:sz w:val="24"/>
          <w:szCs w:val="24"/>
        </w:rPr>
      </w:pPr>
    </w:p>
    <w:p w:rsidR="00412F20" w:rsidRDefault="00412F20" w:rsidP="00C30E1F">
      <w:pPr>
        <w:jc w:val="both"/>
        <w:rPr>
          <w:sz w:val="24"/>
          <w:szCs w:val="24"/>
        </w:rPr>
      </w:pPr>
    </w:p>
    <w:p w:rsidR="00412F20" w:rsidRPr="00F62BD2" w:rsidRDefault="00C92FBC" w:rsidP="00F62BD2">
      <w:pPr>
        <w:pStyle w:val="Ttulo1"/>
      </w:pPr>
      <w:bookmarkStart w:id="150" w:name="_Toc31278522"/>
      <w:r w:rsidRPr="00F62BD2">
        <w:t>EDITAR FUNCIONES</w:t>
      </w:r>
      <w:bookmarkEnd w:id="150"/>
      <w:r w:rsidRPr="00F62BD2">
        <w:t xml:space="preserve"> </w:t>
      </w:r>
    </w:p>
    <w:p w:rsidR="00C92FBC" w:rsidRDefault="00C92FBC" w:rsidP="00D02BB6">
      <w:pPr>
        <w:pStyle w:val="Prrafodelista"/>
      </w:pPr>
      <w:r>
        <w:t>Esta opción permite poder modificar las funciones de los empleados y los estudiantes, así como como también permite eliminar las diferentes funciones de los empleados dejando así ingresar o actualizar una nueva función.</w:t>
      </w:r>
    </w:p>
    <w:p w:rsidR="00F62BD2" w:rsidRDefault="005629B5" w:rsidP="00F62BD2">
      <w:pPr>
        <w:keepNext/>
        <w:jc w:val="both"/>
      </w:pPr>
      <w:r>
        <w:rPr>
          <w:noProof/>
          <w:lang w:val="es-CO" w:eastAsia="es-CO"/>
        </w:rPr>
        <w:lastRenderedPageBreak/>
        <w:drawing>
          <wp:inline distT="0" distB="0" distL="0" distR="0" wp14:anchorId="2ACB5C01" wp14:editId="56955DBD">
            <wp:extent cx="5612130" cy="280035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543" b="3742"/>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rsidR="00C92FBC" w:rsidRDefault="00F62BD2" w:rsidP="00F62BD2">
      <w:pPr>
        <w:pStyle w:val="Descripcin"/>
        <w:jc w:val="both"/>
        <w:rPr>
          <w:sz w:val="24"/>
          <w:szCs w:val="24"/>
        </w:rPr>
      </w:pPr>
      <w:bookmarkStart w:id="151" w:name="_Toc31278555"/>
      <w:r>
        <w:t xml:space="preserve">Ilustración </w:t>
      </w:r>
      <w:r>
        <w:fldChar w:fldCharType="begin"/>
      </w:r>
      <w:r>
        <w:instrText xml:space="preserve"> SEQ Ilustración \* ARABIC </w:instrText>
      </w:r>
      <w:r>
        <w:fldChar w:fldCharType="separate"/>
      </w:r>
      <w:r w:rsidR="00D944E4">
        <w:rPr>
          <w:noProof/>
        </w:rPr>
        <w:t>27</w:t>
      </w:r>
      <w:r>
        <w:fldChar w:fldCharType="end"/>
      </w:r>
      <w:r>
        <w:t xml:space="preserve"> Editar Funciones</w:t>
      </w:r>
      <w:bookmarkEnd w:id="151"/>
    </w:p>
    <w:p w:rsidR="001105F7" w:rsidRPr="00F62BD2" w:rsidRDefault="001105F7" w:rsidP="005629B5">
      <w:pPr>
        <w:pStyle w:val="Ttulo1"/>
        <w:jc w:val="left"/>
      </w:pPr>
    </w:p>
    <w:p w:rsidR="001105F7" w:rsidRPr="00F62BD2" w:rsidRDefault="001105F7" w:rsidP="00F62BD2">
      <w:pPr>
        <w:pStyle w:val="Ttulo1"/>
      </w:pPr>
      <w:bookmarkStart w:id="152" w:name="_Toc31278523"/>
      <w:r w:rsidRPr="00F62BD2">
        <w:t>GESTION BITÁCORAS</w:t>
      </w:r>
      <w:bookmarkEnd w:id="152"/>
      <w:r w:rsidRPr="00F62BD2">
        <w:t xml:space="preserve"> </w:t>
      </w:r>
    </w:p>
    <w:p w:rsidR="001105F7" w:rsidRDefault="001105F7" w:rsidP="00D02BB6">
      <w:pPr>
        <w:pStyle w:val="Prrafodelista"/>
      </w:pPr>
      <w:r>
        <w:t xml:space="preserve"> Bitácoras: Permite poder llevar un seguimiento de la etapa practica del aprendiz y al mismo tiempo dejando calificar la misma. Está con el propósito de facilitar y dejar</w:t>
      </w:r>
      <w:r w:rsidR="00F62BD2">
        <w:t xml:space="preserve"> evidencia de toda su etapa de productiva, ya sea con contrato de aprendizaje o con</w:t>
      </w:r>
      <w:r>
        <w:t xml:space="preserve"> pasantías.</w:t>
      </w:r>
    </w:p>
    <w:p w:rsidR="00F62BD2" w:rsidRDefault="005629B5" w:rsidP="00F62BD2">
      <w:pPr>
        <w:keepNext/>
        <w:jc w:val="both"/>
      </w:pPr>
      <w:r>
        <w:rPr>
          <w:noProof/>
          <w:lang w:val="es-CO" w:eastAsia="es-CO"/>
        </w:rPr>
        <w:drawing>
          <wp:inline distT="0" distB="0" distL="0" distR="0" wp14:anchorId="3B3A1186" wp14:editId="3DBF10CE">
            <wp:extent cx="5612130" cy="2771775"/>
            <wp:effectExtent l="0" t="0" r="762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846" b="4346"/>
                    <a:stretch/>
                  </pic:blipFill>
                  <pic:spPr bwMode="auto">
                    <a:xfrm>
                      <a:off x="0" y="0"/>
                      <a:ext cx="5612130" cy="2771775"/>
                    </a:xfrm>
                    <a:prstGeom prst="rect">
                      <a:avLst/>
                    </a:prstGeom>
                    <a:ln>
                      <a:noFill/>
                    </a:ln>
                    <a:extLst>
                      <a:ext uri="{53640926-AAD7-44D8-BBD7-CCE9431645EC}">
                        <a14:shadowObscured xmlns:a14="http://schemas.microsoft.com/office/drawing/2010/main"/>
                      </a:ext>
                    </a:extLst>
                  </pic:spPr>
                </pic:pic>
              </a:graphicData>
            </a:graphic>
          </wp:inline>
        </w:drawing>
      </w:r>
    </w:p>
    <w:p w:rsidR="001105F7" w:rsidRDefault="00F62BD2" w:rsidP="00F62BD2">
      <w:pPr>
        <w:pStyle w:val="Descripcin"/>
        <w:jc w:val="both"/>
        <w:rPr>
          <w:sz w:val="24"/>
          <w:szCs w:val="24"/>
        </w:rPr>
      </w:pPr>
      <w:bookmarkStart w:id="153" w:name="_Toc31278556"/>
      <w:r>
        <w:t xml:space="preserve">Ilustración </w:t>
      </w:r>
      <w:r>
        <w:fldChar w:fldCharType="begin"/>
      </w:r>
      <w:r>
        <w:instrText xml:space="preserve"> SEQ Ilustración \* ARABIC </w:instrText>
      </w:r>
      <w:r>
        <w:fldChar w:fldCharType="separate"/>
      </w:r>
      <w:r w:rsidR="00D944E4">
        <w:rPr>
          <w:noProof/>
        </w:rPr>
        <w:t>28</w:t>
      </w:r>
      <w:r>
        <w:fldChar w:fldCharType="end"/>
      </w:r>
      <w:r>
        <w:t xml:space="preserve"> Visualizar Bitácoras del Estudiante</w:t>
      </w:r>
      <w:bookmarkEnd w:id="153"/>
    </w:p>
    <w:p w:rsidR="001105F7" w:rsidRDefault="001105F7" w:rsidP="00C30E1F">
      <w:pPr>
        <w:jc w:val="both"/>
        <w:rPr>
          <w:sz w:val="24"/>
          <w:szCs w:val="24"/>
        </w:rPr>
      </w:pPr>
      <w:r>
        <w:rPr>
          <w:sz w:val="24"/>
          <w:szCs w:val="24"/>
        </w:rPr>
        <w:lastRenderedPageBreak/>
        <w:t xml:space="preserve"> </w:t>
      </w:r>
    </w:p>
    <w:p w:rsidR="00C92FBC" w:rsidRDefault="00C92FBC" w:rsidP="00C30E1F">
      <w:pPr>
        <w:jc w:val="both"/>
        <w:rPr>
          <w:sz w:val="24"/>
          <w:szCs w:val="24"/>
        </w:rPr>
      </w:pPr>
    </w:p>
    <w:p w:rsidR="00412F20" w:rsidRPr="00AF5B03" w:rsidRDefault="00412F20" w:rsidP="00F62BD2">
      <w:pPr>
        <w:pStyle w:val="Ttulo1"/>
      </w:pPr>
    </w:p>
    <w:p w:rsidR="00412F20" w:rsidRPr="00AF5B03" w:rsidRDefault="001105F7" w:rsidP="00F62BD2">
      <w:pPr>
        <w:pStyle w:val="Ttulo1"/>
      </w:pPr>
      <w:bookmarkStart w:id="154" w:name="_Toc31278524"/>
      <w:r w:rsidRPr="00AF5B03">
        <w:t>EVALUACION ESTUDIANTES</w:t>
      </w:r>
      <w:bookmarkEnd w:id="154"/>
      <w:r w:rsidRPr="00AF5B03">
        <w:t xml:space="preserve"> </w:t>
      </w:r>
    </w:p>
    <w:p w:rsidR="001105F7" w:rsidRDefault="00F62BD2" w:rsidP="00D02BB6">
      <w:pPr>
        <w:pStyle w:val="Prrafodelista"/>
      </w:pPr>
      <w:r>
        <w:t xml:space="preserve">Evaluación: permite </w:t>
      </w:r>
      <w:r w:rsidR="001105F7">
        <w:t xml:space="preserve">registrar y visualizar </w:t>
      </w:r>
      <w:r w:rsidR="009D2BA7">
        <w:t>las valoraciones realizadas</w:t>
      </w:r>
      <w:r w:rsidR="001105F7">
        <w:t xml:space="preserve"> por el administrador </w:t>
      </w:r>
      <w:r>
        <w:t>y el auxiliar a la</w:t>
      </w:r>
      <w:r w:rsidR="009B7BE8">
        <w:t>s bitácoras del</w:t>
      </w:r>
      <w:r>
        <w:t xml:space="preserve"> estudiante</w:t>
      </w:r>
      <w:r w:rsidR="009B7BE8">
        <w:t>.</w:t>
      </w:r>
    </w:p>
    <w:p w:rsidR="009B7BE8" w:rsidRDefault="005629B5" w:rsidP="009B7BE8">
      <w:pPr>
        <w:keepNext/>
        <w:jc w:val="both"/>
      </w:pPr>
      <w:r>
        <w:rPr>
          <w:noProof/>
          <w:lang w:val="es-CO" w:eastAsia="es-CO"/>
        </w:rPr>
        <w:drawing>
          <wp:inline distT="0" distB="0" distL="0" distR="0" wp14:anchorId="65F4817B" wp14:editId="701832EF">
            <wp:extent cx="5612130" cy="291846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44"/>
                    <a:stretch/>
                  </pic:blipFill>
                  <pic:spPr bwMode="auto">
                    <a:xfrm>
                      <a:off x="0" y="0"/>
                      <a:ext cx="5612130" cy="2918460"/>
                    </a:xfrm>
                    <a:prstGeom prst="rect">
                      <a:avLst/>
                    </a:prstGeom>
                    <a:ln>
                      <a:noFill/>
                    </a:ln>
                    <a:extLst>
                      <a:ext uri="{53640926-AAD7-44D8-BBD7-CCE9431645EC}">
                        <a14:shadowObscured xmlns:a14="http://schemas.microsoft.com/office/drawing/2010/main"/>
                      </a:ext>
                    </a:extLst>
                  </pic:spPr>
                </pic:pic>
              </a:graphicData>
            </a:graphic>
          </wp:inline>
        </w:drawing>
      </w:r>
    </w:p>
    <w:p w:rsidR="009D2BA7" w:rsidRDefault="009B7BE8" w:rsidP="009B7BE8">
      <w:pPr>
        <w:pStyle w:val="Descripcin"/>
        <w:jc w:val="both"/>
        <w:rPr>
          <w:sz w:val="24"/>
          <w:szCs w:val="24"/>
        </w:rPr>
      </w:pPr>
      <w:bookmarkStart w:id="155" w:name="_Toc31278557"/>
      <w:r>
        <w:t xml:space="preserve">Ilustración </w:t>
      </w:r>
      <w:r>
        <w:fldChar w:fldCharType="begin"/>
      </w:r>
      <w:r>
        <w:instrText xml:space="preserve"> SEQ Ilustración \* ARABIC </w:instrText>
      </w:r>
      <w:r>
        <w:fldChar w:fldCharType="separate"/>
      </w:r>
      <w:r w:rsidR="00D944E4">
        <w:rPr>
          <w:noProof/>
        </w:rPr>
        <w:t>29</w:t>
      </w:r>
      <w:r>
        <w:fldChar w:fldCharType="end"/>
      </w:r>
      <w:r>
        <w:t xml:space="preserve"> Registro y Lista de Evaluaciones</w:t>
      </w:r>
      <w:bookmarkEnd w:id="155"/>
    </w:p>
    <w:p w:rsidR="00412F20" w:rsidRDefault="00412F20" w:rsidP="00C30E1F">
      <w:pPr>
        <w:jc w:val="both"/>
        <w:rPr>
          <w:sz w:val="24"/>
          <w:szCs w:val="24"/>
        </w:rPr>
      </w:pPr>
    </w:p>
    <w:p w:rsidR="007835B8" w:rsidRPr="009B7BE8" w:rsidRDefault="007835B8" w:rsidP="007835B8">
      <w:pPr>
        <w:pStyle w:val="Ttulo2"/>
      </w:pPr>
      <w:bookmarkStart w:id="156" w:name="_Toc31278526"/>
      <w:r w:rsidRPr="009B7BE8">
        <w:t>CRITERIOS A EVALUAR</w:t>
      </w:r>
      <w:bookmarkEnd w:id="156"/>
      <w:r w:rsidRPr="009B7BE8">
        <w:t xml:space="preserve"> </w:t>
      </w:r>
    </w:p>
    <w:p w:rsidR="007835B8" w:rsidRDefault="007835B8" w:rsidP="007835B8">
      <w:pPr>
        <w:pStyle w:val="Prrafodelista"/>
      </w:pPr>
      <w:r>
        <w:t>Permite al administrador registrar, visualizar, actualizar y eliminar los criterios a evaluar.</w:t>
      </w:r>
    </w:p>
    <w:p w:rsidR="00412F20" w:rsidRDefault="00412F20" w:rsidP="00C30E1F">
      <w:pPr>
        <w:jc w:val="both"/>
        <w:rPr>
          <w:sz w:val="24"/>
          <w:szCs w:val="24"/>
        </w:rPr>
      </w:pPr>
    </w:p>
    <w:p w:rsidR="005629B5" w:rsidRDefault="005629B5" w:rsidP="005629B5">
      <w:pPr>
        <w:keepNext/>
        <w:jc w:val="both"/>
      </w:pPr>
      <w:r>
        <w:rPr>
          <w:noProof/>
          <w:lang w:val="es-CO" w:eastAsia="es-CO"/>
        </w:rPr>
        <w:lastRenderedPageBreak/>
        <w:drawing>
          <wp:inline distT="0" distB="0" distL="0" distR="0" wp14:anchorId="6B66E033" wp14:editId="64B3FB96">
            <wp:extent cx="5612130" cy="277177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545" b="4647"/>
                    <a:stretch/>
                  </pic:blipFill>
                  <pic:spPr bwMode="auto">
                    <a:xfrm>
                      <a:off x="0" y="0"/>
                      <a:ext cx="5612130" cy="2771775"/>
                    </a:xfrm>
                    <a:prstGeom prst="rect">
                      <a:avLst/>
                    </a:prstGeom>
                    <a:ln>
                      <a:noFill/>
                    </a:ln>
                    <a:extLst>
                      <a:ext uri="{53640926-AAD7-44D8-BBD7-CCE9431645EC}">
                        <a14:shadowObscured xmlns:a14="http://schemas.microsoft.com/office/drawing/2010/main"/>
                      </a:ext>
                    </a:extLst>
                  </pic:spPr>
                </pic:pic>
              </a:graphicData>
            </a:graphic>
          </wp:inline>
        </w:drawing>
      </w:r>
    </w:p>
    <w:p w:rsidR="009B7BE8" w:rsidRDefault="005629B5" w:rsidP="005629B5">
      <w:pPr>
        <w:pStyle w:val="Descripcin"/>
        <w:jc w:val="both"/>
      </w:pPr>
      <w:r>
        <w:t xml:space="preserve">Ilustración </w:t>
      </w:r>
      <w:r>
        <w:fldChar w:fldCharType="begin"/>
      </w:r>
      <w:r>
        <w:instrText xml:space="preserve"> SEQ Ilustración \* ARABIC </w:instrText>
      </w:r>
      <w:r>
        <w:fldChar w:fldCharType="separate"/>
      </w:r>
      <w:r w:rsidR="00D944E4">
        <w:rPr>
          <w:noProof/>
        </w:rPr>
        <w:t>30</w:t>
      </w:r>
      <w:r>
        <w:fldChar w:fldCharType="end"/>
      </w:r>
      <w:r>
        <w:t xml:space="preserve"> Criterios a Evaluar</w:t>
      </w:r>
    </w:p>
    <w:p w:rsidR="00B80BDA" w:rsidRDefault="00B80BDA" w:rsidP="009B7BE8">
      <w:pPr>
        <w:pStyle w:val="Descripcin"/>
        <w:jc w:val="both"/>
      </w:pPr>
    </w:p>
    <w:p w:rsidR="00FA7789" w:rsidRDefault="00FA7789" w:rsidP="00C30E1F">
      <w:pPr>
        <w:jc w:val="both"/>
        <w:rPr>
          <w:sz w:val="24"/>
          <w:szCs w:val="24"/>
        </w:rPr>
      </w:pPr>
    </w:p>
    <w:p w:rsidR="00FA7789" w:rsidRDefault="00FA7789" w:rsidP="00C30E1F">
      <w:pPr>
        <w:jc w:val="both"/>
        <w:rPr>
          <w:sz w:val="24"/>
          <w:szCs w:val="24"/>
        </w:rPr>
      </w:pPr>
    </w:p>
    <w:p w:rsidR="00FA7789" w:rsidRPr="00DB5377" w:rsidRDefault="00B80BDA" w:rsidP="00C30E1F">
      <w:pPr>
        <w:jc w:val="both"/>
        <w:rPr>
          <w:b/>
          <w:sz w:val="28"/>
          <w:szCs w:val="28"/>
        </w:rPr>
      </w:pPr>
      <w:r w:rsidRPr="00DB5377">
        <w:rPr>
          <w:b/>
          <w:sz w:val="28"/>
          <w:szCs w:val="28"/>
        </w:rPr>
        <w:t xml:space="preserve">Editar criterios </w:t>
      </w:r>
    </w:p>
    <w:p w:rsidR="00DB5377" w:rsidRDefault="00B80BDA" w:rsidP="00D02BB6">
      <w:pPr>
        <w:pStyle w:val="Prrafodelista"/>
      </w:pPr>
      <w:r>
        <w:t xml:space="preserve"> Opción que permite cambiar la información  de los criterios de evaluación  pudiendo</w:t>
      </w:r>
      <w:r w:rsidR="00D02BB6">
        <w:t xml:space="preserve"> así actualizar todos los datos.</w:t>
      </w:r>
    </w:p>
    <w:p w:rsidR="00DB5377" w:rsidRDefault="00DB5377" w:rsidP="00C30E1F">
      <w:pPr>
        <w:jc w:val="both"/>
        <w:rPr>
          <w:sz w:val="24"/>
          <w:szCs w:val="24"/>
        </w:rPr>
      </w:pPr>
    </w:p>
    <w:p w:rsidR="006E08FE" w:rsidRDefault="007835B8" w:rsidP="006E08FE">
      <w:pPr>
        <w:keepNext/>
        <w:jc w:val="both"/>
      </w:pPr>
      <w:r>
        <w:rPr>
          <w:noProof/>
          <w:lang w:val="es-CO" w:eastAsia="es-CO"/>
        </w:rPr>
        <w:drawing>
          <wp:inline distT="0" distB="0" distL="0" distR="0" wp14:anchorId="67C79B75" wp14:editId="6FA3BBE8">
            <wp:extent cx="5612130" cy="2771775"/>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45" b="4647"/>
                    <a:stretch/>
                  </pic:blipFill>
                  <pic:spPr bwMode="auto">
                    <a:xfrm>
                      <a:off x="0" y="0"/>
                      <a:ext cx="5612130" cy="2771775"/>
                    </a:xfrm>
                    <a:prstGeom prst="rect">
                      <a:avLst/>
                    </a:prstGeom>
                    <a:ln>
                      <a:noFill/>
                    </a:ln>
                    <a:extLst>
                      <a:ext uri="{53640926-AAD7-44D8-BBD7-CCE9431645EC}">
                        <a14:shadowObscured xmlns:a14="http://schemas.microsoft.com/office/drawing/2010/main"/>
                      </a:ext>
                    </a:extLst>
                  </pic:spPr>
                </pic:pic>
              </a:graphicData>
            </a:graphic>
          </wp:inline>
        </w:drawing>
      </w:r>
    </w:p>
    <w:p w:rsidR="006E08FE" w:rsidRDefault="006E08FE" w:rsidP="006E08FE">
      <w:pPr>
        <w:pStyle w:val="Descripcin"/>
        <w:jc w:val="both"/>
      </w:pPr>
      <w:bookmarkStart w:id="157" w:name="_Toc31278560"/>
      <w:r>
        <w:t xml:space="preserve">Ilustración </w:t>
      </w:r>
      <w:r>
        <w:fldChar w:fldCharType="begin"/>
      </w:r>
      <w:r>
        <w:instrText xml:space="preserve"> SEQ Ilustración \* ARABIC </w:instrText>
      </w:r>
      <w:r>
        <w:fldChar w:fldCharType="separate"/>
      </w:r>
      <w:r w:rsidR="00D944E4">
        <w:rPr>
          <w:noProof/>
        </w:rPr>
        <w:t>31</w:t>
      </w:r>
      <w:r>
        <w:fldChar w:fldCharType="end"/>
      </w:r>
      <w:r>
        <w:t xml:space="preserve"> Editar Criterios a Evaluar</w:t>
      </w:r>
      <w:bookmarkEnd w:id="157"/>
    </w:p>
    <w:p w:rsidR="00B80BDA" w:rsidRDefault="00B80BDA" w:rsidP="00C30E1F">
      <w:pPr>
        <w:jc w:val="both"/>
        <w:rPr>
          <w:sz w:val="24"/>
          <w:szCs w:val="24"/>
        </w:rPr>
      </w:pPr>
      <w:r>
        <w:rPr>
          <w:sz w:val="24"/>
          <w:szCs w:val="24"/>
        </w:rPr>
        <w:lastRenderedPageBreak/>
        <w:t xml:space="preserve"> </w:t>
      </w:r>
    </w:p>
    <w:p w:rsidR="00B80BDA" w:rsidRDefault="00B80BDA" w:rsidP="00C30E1F">
      <w:pPr>
        <w:jc w:val="both"/>
        <w:rPr>
          <w:sz w:val="24"/>
          <w:szCs w:val="24"/>
        </w:rPr>
      </w:pPr>
    </w:p>
    <w:p w:rsidR="00B80BDA" w:rsidRPr="00AF5B03" w:rsidRDefault="00B80BDA" w:rsidP="00B80BDA">
      <w:pPr>
        <w:jc w:val="both"/>
        <w:rPr>
          <w:b/>
          <w:sz w:val="24"/>
          <w:szCs w:val="24"/>
        </w:rPr>
      </w:pPr>
      <w:r w:rsidRPr="00AF5B03">
        <w:rPr>
          <w:b/>
          <w:sz w:val="24"/>
          <w:szCs w:val="24"/>
        </w:rPr>
        <w:t xml:space="preserve"> ALERTA</w:t>
      </w:r>
      <w:r w:rsidR="007835B8">
        <w:rPr>
          <w:b/>
          <w:sz w:val="24"/>
          <w:szCs w:val="24"/>
        </w:rPr>
        <w:t xml:space="preserve"> ACTUALIZACIÓN</w:t>
      </w:r>
    </w:p>
    <w:p w:rsidR="00B80BDA" w:rsidRDefault="007835B8" w:rsidP="007835B8">
      <w:pPr>
        <w:pStyle w:val="Prrafodelista"/>
      </w:pPr>
      <w:r>
        <w:t>Al terminar, el sistema mostrará una alerta donde le informará</w:t>
      </w:r>
      <w:r w:rsidR="00B80BDA">
        <w:t xml:space="preserve"> q</w:t>
      </w:r>
      <w:r>
        <w:t>ue la actualización fue exitosa.</w:t>
      </w:r>
    </w:p>
    <w:p w:rsidR="007835B8" w:rsidRDefault="007835B8" w:rsidP="00FD15E9">
      <w:pPr>
        <w:pStyle w:val="Prrafodelista"/>
      </w:pPr>
      <w:r>
        <w:t xml:space="preserve">Nota: </w:t>
      </w:r>
      <w:r w:rsidR="00FD15E9">
        <w:t xml:space="preserve">Sólo </w:t>
      </w:r>
      <w:r>
        <w:t>en caso de que se pierda</w:t>
      </w:r>
      <w:r w:rsidR="00FD15E9">
        <w:t xml:space="preserve"> la conexión o haya un error de código, el sistema emitirá una alerta indicando que la actualización no se pudo realizar. </w:t>
      </w:r>
    </w:p>
    <w:p w:rsidR="00FD15E9" w:rsidRPr="00FD15E9" w:rsidRDefault="00FD15E9" w:rsidP="00FD15E9">
      <w:pPr>
        <w:pStyle w:val="Prrafodelista"/>
      </w:pPr>
    </w:p>
    <w:p w:rsidR="007835B8" w:rsidRDefault="007835B8" w:rsidP="007835B8">
      <w:pPr>
        <w:pStyle w:val="Prrafodelista"/>
      </w:pPr>
      <w:r>
        <w:rPr>
          <w:noProof/>
          <w:lang w:val="es-CO" w:eastAsia="es-CO"/>
        </w:rPr>
        <w:drawing>
          <wp:inline distT="0" distB="0" distL="0" distR="0" wp14:anchorId="43CBC5C8" wp14:editId="31836C33">
            <wp:extent cx="5612130" cy="27813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242"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rsidR="007835B8" w:rsidRDefault="007835B8" w:rsidP="007835B8">
      <w:pPr>
        <w:pStyle w:val="Prrafodelista"/>
      </w:pPr>
    </w:p>
    <w:p w:rsidR="007835B8" w:rsidRDefault="007835B8" w:rsidP="007835B8">
      <w:pPr>
        <w:pStyle w:val="Prrafodelista"/>
      </w:pPr>
    </w:p>
    <w:p w:rsidR="00B80BDA" w:rsidRDefault="00B80BDA" w:rsidP="00C30E1F">
      <w:pPr>
        <w:jc w:val="both"/>
        <w:rPr>
          <w:sz w:val="24"/>
          <w:szCs w:val="24"/>
        </w:rPr>
      </w:pPr>
    </w:p>
    <w:p w:rsidR="00B80BDA" w:rsidRDefault="00B80BDA" w:rsidP="00C30E1F">
      <w:pPr>
        <w:jc w:val="both"/>
        <w:rPr>
          <w:sz w:val="24"/>
          <w:szCs w:val="24"/>
        </w:rPr>
      </w:pPr>
    </w:p>
    <w:p w:rsidR="00FA7789" w:rsidRDefault="00FA7789" w:rsidP="00C30E1F">
      <w:pPr>
        <w:jc w:val="both"/>
        <w:rPr>
          <w:sz w:val="24"/>
          <w:szCs w:val="24"/>
        </w:rPr>
      </w:pPr>
    </w:p>
    <w:p w:rsidR="00FA7789" w:rsidRDefault="00FA7789" w:rsidP="00C30E1F">
      <w:pPr>
        <w:jc w:val="both"/>
        <w:rPr>
          <w:sz w:val="24"/>
          <w:szCs w:val="24"/>
        </w:rPr>
      </w:pPr>
    </w:p>
    <w:p w:rsidR="00FA7789" w:rsidRDefault="00FA7789" w:rsidP="00C30E1F">
      <w:pPr>
        <w:jc w:val="both"/>
        <w:rPr>
          <w:sz w:val="24"/>
          <w:szCs w:val="24"/>
        </w:rPr>
      </w:pPr>
    </w:p>
    <w:p w:rsidR="00105E6A" w:rsidRPr="0066132F" w:rsidRDefault="00105E6A" w:rsidP="00C30E1F">
      <w:pPr>
        <w:jc w:val="both"/>
        <w:rPr>
          <w:sz w:val="24"/>
          <w:szCs w:val="24"/>
        </w:rPr>
      </w:pPr>
    </w:p>
    <w:sectPr w:rsidR="00105E6A" w:rsidRPr="0066132F" w:rsidSect="006B35E9">
      <w:headerReference w:type="default" r:id="rId50"/>
      <w:footerReference w:type="default" r:id="rId51"/>
      <w:pgSz w:w="12240" w:h="15840"/>
      <w:pgMar w:top="1417" w:right="1701" w:bottom="1417" w:left="1701" w:header="1191"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5397" w:rsidRDefault="00355397" w:rsidP="006B35E9">
      <w:r>
        <w:separator/>
      </w:r>
    </w:p>
  </w:endnote>
  <w:endnote w:type="continuationSeparator" w:id="0">
    <w:p w:rsidR="00355397" w:rsidRDefault="00355397" w:rsidP="006B3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altName w:val="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539" w:rsidRDefault="007B7539" w:rsidP="006B35E9">
    <w:pPr>
      <w:pStyle w:val="Piedepgina"/>
      <w:jc w:val="center"/>
    </w:pPr>
    <w:r w:rsidRPr="00B018D7">
      <w:rPr>
        <w:noProof/>
        <w:lang w:val="es-CO" w:eastAsia="es-CO"/>
      </w:rPr>
      <mc:AlternateContent>
        <mc:Choice Requires="wpg">
          <w:drawing>
            <wp:anchor distT="0" distB="0" distL="114300" distR="114300" simplePos="0" relativeHeight="251663360" behindDoc="0" locked="0" layoutInCell="1" allowOverlap="1" wp14:anchorId="4FC23E61" wp14:editId="69DFF729">
              <wp:simplePos x="0" y="0"/>
              <wp:positionH relativeFrom="margin">
                <wp:align>center</wp:align>
              </wp:positionH>
              <wp:positionV relativeFrom="paragraph">
                <wp:posOffset>90805</wp:posOffset>
              </wp:positionV>
              <wp:extent cx="3667125" cy="1066800"/>
              <wp:effectExtent l="0" t="0" r="0" b="0"/>
              <wp:wrapThrough wrapText="bothSides">
                <wp:wrapPolygon edited="0">
                  <wp:start x="5162" y="0"/>
                  <wp:lineTo x="2020" y="386"/>
                  <wp:lineTo x="0" y="2700"/>
                  <wp:lineTo x="0" y="7329"/>
                  <wp:lineTo x="785" y="12729"/>
                  <wp:lineTo x="898" y="13886"/>
                  <wp:lineTo x="11670" y="18900"/>
                  <wp:lineTo x="14363" y="18900"/>
                  <wp:lineTo x="14363" y="21214"/>
                  <wp:lineTo x="18739" y="21214"/>
                  <wp:lineTo x="18851" y="18900"/>
                  <wp:lineTo x="20646" y="12729"/>
                  <wp:lineTo x="21319" y="8100"/>
                  <wp:lineTo x="21432" y="2700"/>
                  <wp:lineTo x="19636" y="386"/>
                  <wp:lineTo x="16719" y="0"/>
                  <wp:lineTo x="5162" y="0"/>
                </wp:wrapPolygon>
              </wp:wrapThrough>
              <wp:docPr id="4" name="Agrupar 15"/>
              <wp:cNvGraphicFramePr/>
              <a:graphic xmlns:a="http://schemas.openxmlformats.org/drawingml/2006/main">
                <a:graphicData uri="http://schemas.microsoft.com/office/word/2010/wordprocessingGroup">
                  <wpg:wgp>
                    <wpg:cNvGrpSpPr/>
                    <wpg:grpSpPr>
                      <a:xfrm>
                        <a:off x="0" y="0"/>
                        <a:ext cx="3667125" cy="1066800"/>
                        <a:chOff x="0" y="0"/>
                        <a:chExt cx="4000500" cy="1143000"/>
                      </a:xfrm>
                    </wpg:grpSpPr>
                    <pic:pic xmlns:pic="http://schemas.openxmlformats.org/drawingml/2006/picture">
                      <pic:nvPicPr>
                        <pic:cNvPr id="5" name="Imagen 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3200400" y="0"/>
                          <a:ext cx="800100" cy="785495"/>
                        </a:xfrm>
                        <a:prstGeom prst="rect">
                          <a:avLst/>
                        </a:prstGeom>
                      </pic:spPr>
                    </pic:pic>
                    <pic:pic xmlns:pic="http://schemas.openxmlformats.org/drawingml/2006/picture">
                      <pic:nvPicPr>
                        <pic:cNvPr id="7" name="Imagen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2628900" y="0"/>
                          <a:ext cx="539750" cy="785495"/>
                        </a:xfrm>
                        <a:prstGeom prst="rect">
                          <a:avLst/>
                        </a:prstGeom>
                      </pic:spPr>
                    </pic:pic>
                    <pic:pic xmlns:pic="http://schemas.openxmlformats.org/drawingml/2006/picture">
                      <pic:nvPicPr>
                        <pic:cNvPr id="9" name="Imagen 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800100" cy="762635"/>
                        </a:xfrm>
                        <a:prstGeom prst="rect">
                          <a:avLst/>
                        </a:prstGeom>
                      </pic:spPr>
                    </pic:pic>
                    <pic:pic xmlns:pic="http://schemas.openxmlformats.org/drawingml/2006/picture">
                      <pic:nvPicPr>
                        <pic:cNvPr id="11" name="Imagen 1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057400" y="114300"/>
                          <a:ext cx="539750" cy="563880"/>
                        </a:xfrm>
                        <a:prstGeom prst="rect">
                          <a:avLst/>
                        </a:prstGeom>
                      </pic:spPr>
                    </pic:pic>
                    <pic:pic xmlns:pic="http://schemas.openxmlformats.org/drawingml/2006/picture">
                      <pic:nvPicPr>
                        <pic:cNvPr id="13" name="Imagen 1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1485900" y="0"/>
                          <a:ext cx="539750" cy="785495"/>
                        </a:xfrm>
                        <a:prstGeom prst="rect">
                          <a:avLst/>
                        </a:prstGeom>
                      </pic:spPr>
                    </pic:pic>
                    <pic:pic xmlns:pic="http://schemas.openxmlformats.org/drawingml/2006/picture">
                      <pic:nvPicPr>
                        <pic:cNvPr id="15" name="Imagen 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914400" y="0"/>
                          <a:ext cx="539750" cy="784860"/>
                        </a:xfrm>
                        <a:prstGeom prst="rect">
                          <a:avLst/>
                        </a:prstGeom>
                      </pic:spPr>
                    </pic:pic>
                    <wps:wsp>
                      <wps:cNvPr id="19" name="Cuadro de texto 19"/>
                      <wps:cNvSpPr txBox="1"/>
                      <wps:spPr>
                        <a:xfrm>
                          <a:off x="2701290" y="800100"/>
                          <a:ext cx="84201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7B7539" w:rsidRPr="00980251" w:rsidRDefault="007B7539" w:rsidP="006B35E9">
                            <w:pPr>
                              <w:rPr>
                                <w:sz w:val="8"/>
                                <w:szCs w:val="8"/>
                                <w:lang w:val="en-US"/>
                              </w:rPr>
                            </w:pPr>
                            <w:r w:rsidRPr="00980251">
                              <w:rPr>
                                <w:sz w:val="8"/>
                                <w:szCs w:val="8"/>
                                <w:lang w:val="en-US"/>
                              </w:rPr>
                              <w:t>NTC 5580 CS-0024-2</w:t>
                            </w:r>
                          </w:p>
                          <w:p w:rsidR="007B7539" w:rsidRPr="00980251" w:rsidRDefault="007B7539" w:rsidP="006B35E9">
                            <w:pPr>
                              <w:rPr>
                                <w:sz w:val="8"/>
                                <w:szCs w:val="8"/>
                                <w:lang w:val="en-US"/>
                              </w:rPr>
                            </w:pPr>
                            <w:r w:rsidRPr="00980251">
                              <w:rPr>
                                <w:sz w:val="8"/>
                                <w:szCs w:val="8"/>
                                <w:lang w:val="en-US"/>
                              </w:rPr>
                              <w:t>NTC 5581 CS-0024-1</w:t>
                            </w:r>
                          </w:p>
                          <w:p w:rsidR="007B7539" w:rsidRPr="00980251" w:rsidRDefault="007B7539" w:rsidP="006B35E9">
                            <w:pPr>
                              <w:rPr>
                                <w:sz w:val="8"/>
                                <w:szCs w:val="8"/>
                                <w:lang w:val="en-US"/>
                              </w:rPr>
                            </w:pPr>
                            <w:r w:rsidRPr="00980251">
                              <w:rPr>
                                <w:sz w:val="8"/>
                                <w:szCs w:val="8"/>
                                <w:lang w:val="en-US"/>
                              </w:rPr>
                              <w:t>NTC 5666 CS-0024-3</w:t>
                            </w:r>
                          </w:p>
                          <w:p w:rsidR="007B7539" w:rsidRPr="00B65A27" w:rsidRDefault="007B7539" w:rsidP="006B35E9">
                            <w:pPr>
                              <w:rPr>
                                <w:sz w:val="8"/>
                                <w:szCs w:val="8"/>
                              </w:rPr>
                            </w:pPr>
                            <w:r w:rsidRPr="00B65A27">
                              <w:rPr>
                                <w:sz w:val="8"/>
                                <w:szCs w:val="8"/>
                              </w:rPr>
                              <w:t>NTC 5663 CS-CER183974</w:t>
                            </w:r>
                          </w:p>
                          <w:p w:rsidR="007B7539" w:rsidRPr="00597BEB" w:rsidRDefault="007B7539" w:rsidP="006B35E9">
                            <w:pPr>
                              <w:rPr>
                                <w:sz w:val="8"/>
                                <w:szCs w:val="8"/>
                              </w:rPr>
                            </w:pPr>
                            <w:r w:rsidRPr="00B65A27">
                              <w:rPr>
                                <w:sz w:val="8"/>
                                <w:szCs w:val="8"/>
                              </w:rPr>
                              <w:t>NTC 5665 CS-CER430361</w:t>
                            </w:r>
                          </w:p>
                        </w:txbxContent>
                      </wps:txbx>
                      <wps:bodyPr rot="0" spcFirstLastPara="0" vertOverflow="overflow" horzOverflow="overflow" vert="horz" wrap="square" lIns="2" tIns="0" rIns="91440" bIns="46800" numCol="1" spcCol="0" rtlCol="0" fromWordArt="0" anchor="t" anchorCtr="0" forceAA="0" compatLnSpc="1">
                        <a:prstTxWarp prst="textNoShape">
                          <a:avLst/>
                        </a:prstTxWarp>
                        <a:noAutofit/>
                      </wps:bodyPr>
                    </wps:wsp>
                    <wps:wsp>
                      <wps:cNvPr id="20" name="Cuadro de texto 20"/>
                      <wps:cNvSpPr txBox="1"/>
                      <wps:spPr>
                        <a:xfrm>
                          <a:off x="1485900" y="800100"/>
                          <a:ext cx="613410" cy="1054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7B7539" w:rsidRPr="00597BEB" w:rsidRDefault="007B7539" w:rsidP="006B35E9">
                            <w:pPr>
                              <w:jc w:val="center"/>
                              <w:rPr>
                                <w:sz w:val="8"/>
                                <w:szCs w:val="8"/>
                              </w:rPr>
                            </w:pPr>
                            <w:r w:rsidRPr="0090164E">
                              <w:rPr>
                                <w:sz w:val="8"/>
                                <w:szCs w:val="8"/>
                              </w:rPr>
                              <w:t>SC-CER116753</w:t>
                            </w:r>
                          </w:p>
                        </w:txbxContent>
                      </wps:txbx>
                      <wps:bodyPr rot="0" spcFirstLastPara="0" vertOverflow="overflow" horzOverflow="overflow" vert="horz" wrap="square" lIns="2" tIns="0" rIns="0" bIns="46800" numCol="1" spcCol="0" rtlCol="0" fromWordArt="0" anchor="t" anchorCtr="0" forceAA="0" compatLnSpc="1">
                        <a:prstTxWarp prst="textNoShape">
                          <a:avLst/>
                        </a:prstTxWarp>
                        <a:noAutofit/>
                      </wps:bodyPr>
                    </wps:wsp>
                    <wps:wsp>
                      <wps:cNvPr id="22" name="Cuadro de texto 22"/>
                      <wps:cNvSpPr txBox="1"/>
                      <wps:spPr>
                        <a:xfrm>
                          <a:off x="1028700" y="800100"/>
                          <a:ext cx="342900" cy="1054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7B7539" w:rsidRPr="00597BEB" w:rsidRDefault="007B7539" w:rsidP="006B35E9">
                            <w:pPr>
                              <w:jc w:val="center"/>
                              <w:rPr>
                                <w:sz w:val="8"/>
                                <w:szCs w:val="8"/>
                              </w:rPr>
                            </w:pPr>
                            <w:r w:rsidRPr="00FF7E30">
                              <w:rPr>
                                <w:sz w:val="8"/>
                                <w:szCs w:val="8"/>
                              </w:rPr>
                              <w:t>FT024-1</w:t>
                            </w:r>
                          </w:p>
                        </w:txbxContent>
                      </wps:txbx>
                      <wps:bodyPr rot="0" spcFirstLastPara="0" vertOverflow="overflow" horzOverflow="overflow" vert="horz" wrap="square" lIns="2" tIns="0" rIns="0" bIns="468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C23E61" id="Agrupar 15" o:spid="_x0000_s1035" style="position:absolute;left:0;text-align:left;margin-left:0;margin-top:7.15pt;width:288.75pt;height:84pt;z-index:251663360;mso-position-horizontal:center;mso-position-horizontal-relative:margin;mso-width-relative:margin;mso-height-relative:margin" coordsize="40005,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6" type="#_x0000_t75" style="position:absolute;left:32004;width:8001;height: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030vCAAAA2gAAAA8AAABkcnMvZG93bnJldi54bWxEj0GLwjAUhO/C/ofwFrzINlVxV6pRlqLg&#10;SVD3oLfX5m1bbF5KE7X+eyMIHoeZ+YaZLztTiyu1rrKsYBjFIIhzqysuFPwd1l9TEM4ja6wtk4I7&#10;OVguPnpzTLS98Y6ue1+IAGGXoILS+yaR0uUlGXSRbYiD929bgz7ItpC6xVuAm1qO4vhbGqw4LJTY&#10;UFpSft5fTKBk08HPiTNf3NPjOF2NaXM+bpXqf3a/MxCeOv8Ov9obrWACzyvhBs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dN9LwgAAANoAAAAPAAAAAAAAAAAAAAAAAJ8C&#10;AABkcnMvZG93bnJldi54bWxQSwUGAAAAAAQABAD3AAAAjgMAAAAA&#10;">
                <v:imagedata r:id="rId7" o:title=""/>
                <v:path arrowok="t"/>
              </v:shape>
              <v:shape id="Imagen 7" o:spid="_x0000_s1037" type="#_x0000_t75" style="position:absolute;left:26289;width:5397;height: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AeOPDAAAA2gAAAA8AAABkcnMvZG93bnJldi54bWxEj81qAkEQhO+BvMPQgdzirEKiro4igpB4&#10;Mf7gudlpdxa3e5adUTd5+owQ8FhU1VfUdN5xra7UhsqLgX4vA0VSeFtJaeCwX72NQIWIYrH2QgZ+&#10;KMB89vw0xdz6m2zpuoulShAJORpwMTa51qFwxBh6viFJ3sm3jDHJttS2xVuCc60HWfahGStJCw4b&#10;WjoqzrsLG+Dl5qv0x/W7C7+j7+G+z+fxmo15fekWE1CRuvgI/7c/rYEh3K+kG6B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AB448MAAADaAAAADwAAAAAAAAAAAAAAAACf&#10;AgAAZHJzL2Rvd25yZXYueG1sUEsFBgAAAAAEAAQA9wAAAI8DAAAAAA==&#10;">
                <v:imagedata r:id="rId8" o:title=""/>
                <v:path arrowok="t"/>
              </v:shape>
              <v:shape id="Imagen 9" o:spid="_x0000_s1038" type="#_x0000_t75" style="position:absolute;width:8001;height:7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UPebAAAAA2gAAAA8AAABkcnMvZG93bnJldi54bWxEj0GLwjAUhO8L/ofwBC+iqboWrUYRQRA8&#10;bdX7o3m2xealNLHWf28EYY/DzHzDrLedqURLjSstK5iMIxDEmdUl5wou58NoAcJ5ZI2VZVLwIgfb&#10;Te9njYm2T/6jNvW5CBB2CSoovK8TKV1WkEE3tjVx8G62MeiDbHKpG3wGuKnkNIpiabDksFBgTfuC&#10;snv6MApmx0t8ci/mduiGv4tufl1O4kqpQb/brUB46vx/+Ns+agVL+FwJN0Bu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BQ95sAAAADaAAAADwAAAAAAAAAAAAAAAACfAgAA&#10;ZHJzL2Rvd25yZXYueG1sUEsFBgAAAAAEAAQA9wAAAIwDAAAAAA==&#10;">
                <v:imagedata r:id="rId9" o:title=""/>
                <v:path arrowok="t"/>
              </v:shape>
              <v:shape id="Imagen 11" o:spid="_x0000_s1039" type="#_x0000_t75" style="position:absolute;left:20574;top:1143;width:5397;height:5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3gVTCAAAA2wAAAA8AAABkcnMvZG93bnJldi54bWxET0uLwjAQvgv7H8Is7EU01YMu1ShLRdiD&#10;iI89eByasak2k9pktf57Iwje5uN7znTe2kpcqfGlYwWDfgKCOHe65ELB337Z+wbhA7LGyjEpuJOH&#10;+eyjM8VUuxtv6boLhYgh7FNUYEKoUyl9bsii77uaOHJH11gMETaF1A3eYrit5DBJRtJiybHBYE2Z&#10;ofy8+7cKuLiUl+ww2iy6JlsMl6fVGscrpb4+258JiEBteItf7l8d5w/g+Us8QM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94FUwgAAANsAAAAPAAAAAAAAAAAAAAAAAJ8C&#10;AABkcnMvZG93bnJldi54bWxQSwUGAAAAAAQABAD3AAAAjgMAAAAA&#10;">
                <v:imagedata r:id="rId10" o:title=""/>
                <v:path arrowok="t"/>
              </v:shape>
              <v:shape id="Imagen 13" o:spid="_x0000_s1040" type="#_x0000_t75" style="position:absolute;left:14859;width:5397;height: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5tiXCAAAA2wAAAA8AAABkcnMvZG93bnJldi54bWxET0uLwjAQvgv+hzCCl0UTXdiVahQRhKoX&#10;1wd4HJqxLTaT0kSt/36zsOBtPr7nzBatrcSDGl861jAaKhDEmTMl5xpOx/VgAsIHZIOVY9LwIg+L&#10;ebczw8S4J//Q4xByEUPYJ6ihCKFOpPRZQRb90NXEkbu6xmKIsMmlafAZw20lx0p9SYslx4YCa1oV&#10;lN0Od6sh3V8/Nmrzvd/tUn+/5Vs3UeeL1v1eu5yCCNSGt/jfnZo4/xP+fokHy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ObYlwgAAANsAAAAPAAAAAAAAAAAAAAAAAJ8C&#10;AABkcnMvZG93bnJldi54bWxQSwUGAAAAAAQABAD3AAAAjgMAAAAA&#10;">
                <v:imagedata r:id="rId11" o:title=""/>
                <v:path arrowok="t"/>
              </v:shape>
              <v:shape id="Imagen 15" o:spid="_x0000_s1041" type="#_x0000_t75" style="position:absolute;left:9144;width:5397;height:7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5kpPDAAAA2wAAAA8AAABkcnMvZG93bnJldi54bWxET01rwkAQvRf6H5YRetONtoqkWaUImhyK&#10;pWoOvQ3ZaRKanV2yW43/3i0Ivc3jfU62HkwnztT71rKC6SQBQVxZ3XKt4HTcjpcgfEDW2FkmBVfy&#10;sF49PmSYanvhTzofQi1iCPsUFTQhuFRKXzVk0E+sI47ct+0Nhgj7WuoeLzHcdHKWJAtpsOXY0KCj&#10;TUPVz+HXKNh9fSzz/F0/b9rClSe3f9mWeaHU02h4ewURaAj/4ru70HH+HP5+i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PmSk8MAAADbAAAADwAAAAAAAAAAAAAAAACf&#10;AgAAZHJzL2Rvd25yZXYueG1sUEsFBgAAAAAEAAQA9wAAAI8DAAAAAA==&#10;">
                <v:imagedata r:id="rId12" o:title=""/>
                <v:path arrowok="t"/>
              </v:shape>
              <v:shapetype id="_x0000_t202" coordsize="21600,21600" o:spt="202" path="m,l,21600r21600,l21600,xe">
                <v:stroke joinstyle="miter"/>
                <v:path gradientshapeok="t" o:connecttype="rect"/>
              </v:shapetype>
              <v:shape id="Cuadro de texto 19" o:spid="_x0000_s1042" type="#_x0000_t202" style="position:absolute;left:27012;top:8001;width:842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MQA&#10;AADbAAAADwAAAGRycy9kb3ducmV2LnhtbERPS2vCQBC+F/oflin0Vje1WDS6iigt7UGsDxBvQ3by&#10;aLKzIbuJ8d+7QqG3+fieM1v0phIdNa6wrOB1EIEgTqwuOFNwPHy8jEE4j6yxskwKruRgMX98mGGs&#10;7YV31O19JkIIuxgV5N7XsZQuycmgG9iaOHCpbQz6AJtM6gYvIdxUchhF79JgwaEhx5pWOSXlvjUK&#10;ytH4NzJtcly/fY827c9nek5PW6Wen/rlFISn3v+L/9xfOsyfwP2XcI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Af1DEAAAA2wAAAA8AAAAAAAAAAAAAAAAAmAIAAGRycy9k&#10;b3ducmV2LnhtbFBLBQYAAAAABAAEAPUAAACJAwAAAAA=&#10;" filled="f" stroked="f">
                <v:textbox inset="6e-5mm,0,,1.3mm">
                  <w:txbxContent>
                    <w:p w:rsidR="007B7539" w:rsidRPr="00980251" w:rsidRDefault="007B7539" w:rsidP="006B35E9">
                      <w:pPr>
                        <w:rPr>
                          <w:sz w:val="8"/>
                          <w:szCs w:val="8"/>
                          <w:lang w:val="en-US"/>
                        </w:rPr>
                      </w:pPr>
                      <w:r w:rsidRPr="00980251">
                        <w:rPr>
                          <w:sz w:val="8"/>
                          <w:szCs w:val="8"/>
                          <w:lang w:val="en-US"/>
                        </w:rPr>
                        <w:t>NTC 5580 CS-0024-2</w:t>
                      </w:r>
                    </w:p>
                    <w:p w:rsidR="007B7539" w:rsidRPr="00980251" w:rsidRDefault="007B7539" w:rsidP="006B35E9">
                      <w:pPr>
                        <w:rPr>
                          <w:sz w:val="8"/>
                          <w:szCs w:val="8"/>
                          <w:lang w:val="en-US"/>
                        </w:rPr>
                      </w:pPr>
                      <w:r w:rsidRPr="00980251">
                        <w:rPr>
                          <w:sz w:val="8"/>
                          <w:szCs w:val="8"/>
                          <w:lang w:val="en-US"/>
                        </w:rPr>
                        <w:t>NTC 5581 CS-0024-1</w:t>
                      </w:r>
                    </w:p>
                    <w:p w:rsidR="007B7539" w:rsidRPr="00980251" w:rsidRDefault="007B7539" w:rsidP="006B35E9">
                      <w:pPr>
                        <w:rPr>
                          <w:sz w:val="8"/>
                          <w:szCs w:val="8"/>
                          <w:lang w:val="en-US"/>
                        </w:rPr>
                      </w:pPr>
                      <w:r w:rsidRPr="00980251">
                        <w:rPr>
                          <w:sz w:val="8"/>
                          <w:szCs w:val="8"/>
                          <w:lang w:val="en-US"/>
                        </w:rPr>
                        <w:t>NTC 5666 CS-0024-3</w:t>
                      </w:r>
                    </w:p>
                    <w:p w:rsidR="007B7539" w:rsidRPr="00B65A27" w:rsidRDefault="007B7539" w:rsidP="006B35E9">
                      <w:pPr>
                        <w:rPr>
                          <w:sz w:val="8"/>
                          <w:szCs w:val="8"/>
                        </w:rPr>
                      </w:pPr>
                      <w:r w:rsidRPr="00B65A27">
                        <w:rPr>
                          <w:sz w:val="8"/>
                          <w:szCs w:val="8"/>
                        </w:rPr>
                        <w:t>NTC 5663 CS-CER183974</w:t>
                      </w:r>
                    </w:p>
                    <w:p w:rsidR="007B7539" w:rsidRPr="00597BEB" w:rsidRDefault="007B7539" w:rsidP="006B35E9">
                      <w:pPr>
                        <w:rPr>
                          <w:sz w:val="8"/>
                          <w:szCs w:val="8"/>
                        </w:rPr>
                      </w:pPr>
                      <w:r w:rsidRPr="00B65A27">
                        <w:rPr>
                          <w:sz w:val="8"/>
                          <w:szCs w:val="8"/>
                        </w:rPr>
                        <w:t>NTC 5665 CS-CER430361</w:t>
                      </w:r>
                    </w:p>
                  </w:txbxContent>
                </v:textbox>
              </v:shape>
              <v:shape id="Cuadro de texto 20" o:spid="_x0000_s1043" type="#_x0000_t202" style="position:absolute;left:14859;top:8001;width:6134;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BeoMIA&#10;AADbAAAADwAAAGRycy9kb3ducmV2LnhtbERPTYvCMBC9C/sfwghexKYKylKN4gqi4GXt7mGPQzO2&#10;xWZSm9hWf/3mIHh8vO/VpjeVaKlxpWUF0ygGQZxZXXKu4PdnP/kE4TyyxsoyKXiQg836Y7DCRNuO&#10;z9SmPhchhF2CCgrv60RKlxVk0EW2Jg7cxTYGfYBNLnWDXQg3lZzF8UIaLDk0FFjTrqDsmt6Ngmd6&#10;vHdzrcf77+fXoe3mt1P7d1NqNOy3SxCeev8Wv9xHrWAW1ocv4Q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cF6gwgAAANsAAAAPAAAAAAAAAAAAAAAAAJgCAABkcnMvZG93&#10;bnJldi54bWxQSwUGAAAAAAQABAD1AAAAhwMAAAAA&#10;" filled="f" stroked="f">
                <v:textbox inset="6e-5mm,0,0,1.3mm">
                  <w:txbxContent>
                    <w:p w:rsidR="007B7539" w:rsidRPr="00597BEB" w:rsidRDefault="007B7539" w:rsidP="006B35E9">
                      <w:pPr>
                        <w:jc w:val="center"/>
                        <w:rPr>
                          <w:sz w:val="8"/>
                          <w:szCs w:val="8"/>
                        </w:rPr>
                      </w:pPr>
                      <w:r w:rsidRPr="0090164E">
                        <w:rPr>
                          <w:sz w:val="8"/>
                          <w:szCs w:val="8"/>
                        </w:rPr>
                        <w:t>SC-CER116753</w:t>
                      </w:r>
                    </w:p>
                  </w:txbxContent>
                </v:textbox>
              </v:shape>
              <v:shape id="Cuadro de texto 22" o:spid="_x0000_s1044" type="#_x0000_t202" style="position:absolute;left:10287;top:8001;width:3429;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lTMYA&#10;AADbAAAADwAAAGRycy9kb3ducmV2LnhtbESPQWvCQBSE74L/YXlCL9JsGrBI6hq0IBV6aaMHj4/s&#10;axKafZtk1yT113cLBY/DzHzDbLLJNGKg3tWWFTxFMQjiwuqaSwXn0+FxDcJ5ZI2NZVLwQw6y7Xy2&#10;wVTbkT9pyH0pAoRdigoq79tUSldUZNBFtiUO3pftDfog+1LqHscAN41M4vhZGqw5LFTY0mtFxXd+&#10;NQpu+fE6rrReHj5u+7dhXHXvw6VT6mEx7V5AeJr8PfzfPmoFSQJ/X8IP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5lTMYAAADbAAAADwAAAAAAAAAAAAAAAACYAgAAZHJz&#10;L2Rvd25yZXYueG1sUEsFBgAAAAAEAAQA9QAAAIsDAAAAAA==&#10;" filled="f" stroked="f">
                <v:textbox inset="6e-5mm,0,0,1.3mm">
                  <w:txbxContent>
                    <w:p w:rsidR="007B7539" w:rsidRPr="00597BEB" w:rsidRDefault="007B7539" w:rsidP="006B35E9">
                      <w:pPr>
                        <w:jc w:val="center"/>
                        <w:rPr>
                          <w:sz w:val="8"/>
                          <w:szCs w:val="8"/>
                        </w:rPr>
                      </w:pPr>
                      <w:r w:rsidRPr="00FF7E30">
                        <w:rPr>
                          <w:sz w:val="8"/>
                          <w:szCs w:val="8"/>
                        </w:rPr>
                        <w:t>FT024-1</w:t>
                      </w:r>
                    </w:p>
                  </w:txbxContent>
                </v:textbox>
              </v:shape>
              <w10:wrap type="through" anchorx="margin"/>
            </v:group>
          </w:pict>
        </mc:Fallback>
      </mc:AlternateContent>
    </w:r>
  </w:p>
  <w:p w:rsidR="007B7539" w:rsidRDefault="007B7539" w:rsidP="006B35E9">
    <w:pPr>
      <w:pStyle w:val="Piedepgina"/>
      <w:jc w:val="center"/>
    </w:pPr>
  </w:p>
  <w:p w:rsidR="007B7539" w:rsidRDefault="007B7539" w:rsidP="006B35E9">
    <w:pPr>
      <w:pStyle w:val="Piedepgina"/>
      <w:jc w:val="center"/>
    </w:pPr>
  </w:p>
  <w:p w:rsidR="007B7539" w:rsidRDefault="007B7539" w:rsidP="006B35E9">
    <w:pPr>
      <w:pStyle w:val="Piedepgina"/>
      <w:jc w:val="center"/>
    </w:pPr>
  </w:p>
  <w:p w:rsidR="007B7539" w:rsidRDefault="007B7539" w:rsidP="006B35E9">
    <w:pPr>
      <w:pStyle w:val="Piedepgina"/>
      <w:jc w:val="center"/>
    </w:pPr>
  </w:p>
  <w:p w:rsidR="007B7539" w:rsidRDefault="007B7539" w:rsidP="006B35E9">
    <w:pPr>
      <w:pStyle w:val="Piedepgina"/>
      <w:jc w:val="center"/>
    </w:pPr>
  </w:p>
  <w:p w:rsidR="007B7539" w:rsidRDefault="007B7539" w:rsidP="006B35E9">
    <w:pPr>
      <w:pStyle w:val="Piedepgina"/>
      <w:jc w:val="center"/>
    </w:pPr>
  </w:p>
  <w:p w:rsidR="007B7539" w:rsidRDefault="007B7539" w:rsidP="006B35E9">
    <w:pPr>
      <w:pStyle w:val="Piedepgina"/>
      <w:jc w:val="center"/>
    </w:pPr>
  </w:p>
  <w:p w:rsidR="007B7539" w:rsidRDefault="007B7539" w:rsidP="006B35E9">
    <w:pPr>
      <w:pStyle w:val="Piedepgina"/>
      <w:jc w:val="center"/>
    </w:pPr>
    <w:proofErr w:type="spellStart"/>
    <w:r w:rsidRPr="00BD09ED">
      <w:t>Nit</w:t>
    </w:r>
    <w:proofErr w:type="spellEnd"/>
    <w:r w:rsidRPr="00BD09ED">
      <w:t xml:space="preserve">. 811.030.714-0 • PBX: 444 55 56 • Calle 51 No. 43-83 Medellín, Colombia, Suramérica • </w:t>
    </w:r>
    <w:r>
      <w:t xml:space="preserve">  </w:t>
    </w:r>
    <w:r w:rsidRPr="00BD09ED">
      <w:t>www.censa.edu.co</w:t>
    </w:r>
  </w:p>
  <w:p w:rsidR="007B7539" w:rsidRDefault="007B753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5397" w:rsidRDefault="00355397" w:rsidP="006B35E9">
      <w:r>
        <w:separator/>
      </w:r>
    </w:p>
  </w:footnote>
  <w:footnote w:type="continuationSeparator" w:id="0">
    <w:p w:rsidR="00355397" w:rsidRDefault="00355397" w:rsidP="006B35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539" w:rsidRDefault="007B7539">
    <w:pPr>
      <w:pStyle w:val="Encabezado"/>
    </w:pPr>
    <w:r>
      <w:rPr>
        <w:noProof/>
        <w:lang w:val="es-CO" w:eastAsia="es-CO"/>
      </w:rPr>
      <w:drawing>
        <wp:anchor distT="0" distB="0" distL="114300" distR="114300" simplePos="0" relativeHeight="251661312" behindDoc="1" locked="0" layoutInCell="1" allowOverlap="1" wp14:anchorId="7917C522" wp14:editId="1FF2A908">
          <wp:simplePos x="0" y="0"/>
          <wp:positionH relativeFrom="page">
            <wp:posOffset>5004435</wp:posOffset>
          </wp:positionH>
          <wp:positionV relativeFrom="paragraph">
            <wp:posOffset>-666750</wp:posOffset>
          </wp:positionV>
          <wp:extent cx="914400" cy="769620"/>
          <wp:effectExtent l="0" t="0" r="0" b="0"/>
          <wp:wrapTight wrapText="bothSides">
            <wp:wrapPolygon edited="0">
              <wp:start x="0" y="0"/>
              <wp:lineTo x="0" y="20851"/>
              <wp:lineTo x="21150" y="20851"/>
              <wp:lineTo x="21150" y="0"/>
              <wp:lineTo x="0" y="0"/>
            </wp:wrapPolygon>
          </wp:wrapTight>
          <wp:docPr id="176" name="Imagen 176" descr="Resultado de imagen para logo de se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de sena&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769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59264" behindDoc="1" locked="0" layoutInCell="1" allowOverlap="1" wp14:anchorId="1A8D42AA" wp14:editId="384346C7">
          <wp:simplePos x="0" y="0"/>
          <wp:positionH relativeFrom="page">
            <wp:posOffset>413385</wp:posOffset>
          </wp:positionH>
          <wp:positionV relativeFrom="page">
            <wp:align>top</wp:align>
          </wp:positionV>
          <wp:extent cx="2866365" cy="96202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 CENSA Medellin 18-01-2017-01.jpg"/>
                  <pic:cNvPicPr/>
                </pic:nvPicPr>
                <pic:blipFill rotWithShape="1">
                  <a:blip r:embed="rId2">
                    <a:extLst>
                      <a:ext uri="{28A0092B-C50C-407E-A947-70E740481C1C}">
                        <a14:useLocalDpi xmlns:a14="http://schemas.microsoft.com/office/drawing/2010/main" val="0"/>
                      </a:ext>
                    </a:extLst>
                  </a:blip>
                  <a:srcRect l="-247" t="-291" r="52365" b="84906"/>
                  <a:stretch/>
                </pic:blipFill>
                <pic:spPr bwMode="auto">
                  <a:xfrm>
                    <a:off x="0" y="0"/>
                    <a:ext cx="2866365"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1E5256"/>
    <w:multiLevelType w:val="multilevel"/>
    <w:tmpl w:val="A99EA938"/>
    <w:lvl w:ilvl="0">
      <w:start w:val="3"/>
      <w:numFmt w:val="decimal"/>
      <w:lvlText w:val="%1"/>
      <w:lvlJc w:val="left"/>
      <w:pPr>
        <w:ind w:left="990" w:hanging="403"/>
      </w:pPr>
      <w:rPr>
        <w:rFonts w:hint="default"/>
        <w:lang w:val="es-ES" w:eastAsia="en-US" w:bidi="ar-SA"/>
      </w:rPr>
    </w:lvl>
    <w:lvl w:ilvl="1">
      <w:start w:val="1"/>
      <w:numFmt w:val="decimal"/>
      <w:lvlText w:val="%1.%2"/>
      <w:lvlJc w:val="left"/>
      <w:pPr>
        <w:ind w:left="990" w:hanging="403"/>
      </w:pPr>
      <w:rPr>
        <w:rFonts w:ascii="Arial" w:eastAsia="Arial" w:hAnsi="Arial" w:cs="Arial" w:hint="default"/>
        <w:b/>
        <w:bCs/>
        <w:w w:val="99"/>
        <w:sz w:val="24"/>
        <w:szCs w:val="24"/>
        <w:lang w:val="es-ES" w:eastAsia="en-US" w:bidi="ar-SA"/>
      </w:rPr>
    </w:lvl>
    <w:lvl w:ilvl="2">
      <w:start w:val="1"/>
      <w:numFmt w:val="decimal"/>
      <w:lvlText w:val="%1.%2.%3"/>
      <w:lvlJc w:val="left"/>
      <w:pPr>
        <w:ind w:left="588" w:hanging="643"/>
      </w:pPr>
      <w:rPr>
        <w:rFonts w:ascii="Arial" w:eastAsia="Arial" w:hAnsi="Arial" w:cs="Arial" w:hint="default"/>
        <w:b/>
        <w:bCs/>
        <w:spacing w:val="-2"/>
        <w:w w:val="99"/>
        <w:sz w:val="24"/>
        <w:szCs w:val="24"/>
        <w:lang w:val="es-ES" w:eastAsia="en-US" w:bidi="ar-SA"/>
      </w:rPr>
    </w:lvl>
    <w:lvl w:ilvl="3">
      <w:numFmt w:val="bullet"/>
      <w:lvlText w:val="•"/>
      <w:lvlJc w:val="left"/>
      <w:pPr>
        <w:ind w:left="3106" w:hanging="643"/>
      </w:pPr>
      <w:rPr>
        <w:rFonts w:hint="default"/>
        <w:lang w:val="es-ES" w:eastAsia="en-US" w:bidi="ar-SA"/>
      </w:rPr>
    </w:lvl>
    <w:lvl w:ilvl="4">
      <w:numFmt w:val="bullet"/>
      <w:lvlText w:val="•"/>
      <w:lvlJc w:val="left"/>
      <w:pPr>
        <w:ind w:left="4160" w:hanging="643"/>
      </w:pPr>
      <w:rPr>
        <w:rFonts w:hint="default"/>
        <w:lang w:val="es-ES" w:eastAsia="en-US" w:bidi="ar-SA"/>
      </w:rPr>
    </w:lvl>
    <w:lvl w:ilvl="5">
      <w:numFmt w:val="bullet"/>
      <w:lvlText w:val="•"/>
      <w:lvlJc w:val="left"/>
      <w:pPr>
        <w:ind w:left="5213" w:hanging="643"/>
      </w:pPr>
      <w:rPr>
        <w:rFonts w:hint="default"/>
        <w:lang w:val="es-ES" w:eastAsia="en-US" w:bidi="ar-SA"/>
      </w:rPr>
    </w:lvl>
    <w:lvl w:ilvl="6">
      <w:numFmt w:val="bullet"/>
      <w:lvlText w:val="•"/>
      <w:lvlJc w:val="left"/>
      <w:pPr>
        <w:ind w:left="6266" w:hanging="643"/>
      </w:pPr>
      <w:rPr>
        <w:rFonts w:hint="default"/>
        <w:lang w:val="es-ES" w:eastAsia="en-US" w:bidi="ar-SA"/>
      </w:rPr>
    </w:lvl>
    <w:lvl w:ilvl="7">
      <w:numFmt w:val="bullet"/>
      <w:lvlText w:val="•"/>
      <w:lvlJc w:val="left"/>
      <w:pPr>
        <w:ind w:left="7320" w:hanging="643"/>
      </w:pPr>
      <w:rPr>
        <w:rFonts w:hint="default"/>
        <w:lang w:val="es-ES" w:eastAsia="en-US" w:bidi="ar-SA"/>
      </w:rPr>
    </w:lvl>
    <w:lvl w:ilvl="8">
      <w:numFmt w:val="bullet"/>
      <w:lvlText w:val="•"/>
      <w:lvlJc w:val="left"/>
      <w:pPr>
        <w:ind w:left="8373" w:hanging="643"/>
      </w:pPr>
      <w:rPr>
        <w:rFonts w:hint="default"/>
        <w:lang w:val="es-ES" w:eastAsia="en-US" w:bidi="ar-SA"/>
      </w:rPr>
    </w:lvl>
  </w:abstractNum>
  <w:abstractNum w:abstractNumId="1">
    <w:nsid w:val="0E3A0AFF"/>
    <w:multiLevelType w:val="multilevel"/>
    <w:tmpl w:val="458A0F1A"/>
    <w:lvl w:ilvl="0">
      <w:start w:val="8"/>
      <w:numFmt w:val="decimal"/>
      <w:lvlText w:val="%1"/>
      <w:lvlJc w:val="left"/>
      <w:pPr>
        <w:ind w:left="1058" w:hanging="470"/>
      </w:pPr>
      <w:rPr>
        <w:rFonts w:hint="default"/>
        <w:lang w:val="es-ES" w:eastAsia="en-US" w:bidi="ar-SA"/>
      </w:rPr>
    </w:lvl>
    <w:lvl w:ilvl="1">
      <w:start w:val="1"/>
      <w:numFmt w:val="decimal"/>
      <w:lvlText w:val="%1.%2."/>
      <w:lvlJc w:val="left"/>
      <w:pPr>
        <w:ind w:left="1058" w:hanging="470"/>
      </w:pPr>
      <w:rPr>
        <w:rFonts w:ascii="Arial" w:eastAsia="Arial" w:hAnsi="Arial" w:cs="Arial" w:hint="default"/>
        <w:w w:val="99"/>
        <w:sz w:val="24"/>
        <w:szCs w:val="24"/>
        <w:lang w:val="es-ES" w:eastAsia="en-US" w:bidi="ar-SA"/>
      </w:rPr>
    </w:lvl>
    <w:lvl w:ilvl="2">
      <w:start w:val="1"/>
      <w:numFmt w:val="decimal"/>
      <w:lvlText w:val="%1.%2.%3"/>
      <w:lvlJc w:val="left"/>
      <w:pPr>
        <w:ind w:left="1190" w:hanging="603"/>
      </w:pPr>
      <w:rPr>
        <w:rFonts w:ascii="Arial" w:eastAsia="Arial" w:hAnsi="Arial" w:cs="Arial" w:hint="default"/>
        <w:spacing w:val="-2"/>
        <w:w w:val="99"/>
        <w:sz w:val="24"/>
        <w:szCs w:val="24"/>
        <w:lang w:val="es-ES" w:eastAsia="en-US" w:bidi="ar-SA"/>
      </w:rPr>
    </w:lvl>
    <w:lvl w:ilvl="3">
      <w:numFmt w:val="bullet"/>
      <w:lvlText w:val="•"/>
      <w:lvlJc w:val="left"/>
      <w:pPr>
        <w:ind w:left="2360" w:hanging="603"/>
      </w:pPr>
      <w:rPr>
        <w:rFonts w:hint="default"/>
        <w:lang w:val="es-ES" w:eastAsia="en-US" w:bidi="ar-SA"/>
      </w:rPr>
    </w:lvl>
    <w:lvl w:ilvl="4">
      <w:numFmt w:val="bullet"/>
      <w:lvlText w:val="•"/>
      <w:lvlJc w:val="left"/>
      <w:pPr>
        <w:ind w:left="3520" w:hanging="603"/>
      </w:pPr>
      <w:rPr>
        <w:rFonts w:hint="default"/>
        <w:lang w:val="es-ES" w:eastAsia="en-US" w:bidi="ar-SA"/>
      </w:rPr>
    </w:lvl>
    <w:lvl w:ilvl="5">
      <w:numFmt w:val="bullet"/>
      <w:lvlText w:val="•"/>
      <w:lvlJc w:val="left"/>
      <w:pPr>
        <w:ind w:left="4680" w:hanging="603"/>
      </w:pPr>
      <w:rPr>
        <w:rFonts w:hint="default"/>
        <w:lang w:val="es-ES" w:eastAsia="en-US" w:bidi="ar-SA"/>
      </w:rPr>
    </w:lvl>
    <w:lvl w:ilvl="6">
      <w:numFmt w:val="bullet"/>
      <w:lvlText w:val="•"/>
      <w:lvlJc w:val="left"/>
      <w:pPr>
        <w:ind w:left="5840" w:hanging="603"/>
      </w:pPr>
      <w:rPr>
        <w:rFonts w:hint="default"/>
        <w:lang w:val="es-ES" w:eastAsia="en-US" w:bidi="ar-SA"/>
      </w:rPr>
    </w:lvl>
    <w:lvl w:ilvl="7">
      <w:numFmt w:val="bullet"/>
      <w:lvlText w:val="•"/>
      <w:lvlJc w:val="left"/>
      <w:pPr>
        <w:ind w:left="7000" w:hanging="603"/>
      </w:pPr>
      <w:rPr>
        <w:rFonts w:hint="default"/>
        <w:lang w:val="es-ES" w:eastAsia="en-US" w:bidi="ar-SA"/>
      </w:rPr>
    </w:lvl>
    <w:lvl w:ilvl="8">
      <w:numFmt w:val="bullet"/>
      <w:lvlText w:val="•"/>
      <w:lvlJc w:val="left"/>
      <w:pPr>
        <w:ind w:left="8160" w:hanging="603"/>
      </w:pPr>
      <w:rPr>
        <w:rFonts w:hint="default"/>
        <w:lang w:val="es-ES" w:eastAsia="en-US" w:bidi="ar-SA"/>
      </w:rPr>
    </w:lvl>
  </w:abstractNum>
  <w:abstractNum w:abstractNumId="2">
    <w:nsid w:val="10721BFD"/>
    <w:multiLevelType w:val="multilevel"/>
    <w:tmpl w:val="D4545418"/>
    <w:lvl w:ilvl="0">
      <w:start w:val="8"/>
      <w:numFmt w:val="decimal"/>
      <w:lvlText w:val="%1"/>
      <w:lvlJc w:val="left"/>
      <w:pPr>
        <w:ind w:left="988" w:hanging="401"/>
      </w:pPr>
      <w:rPr>
        <w:rFonts w:hint="default"/>
        <w:lang w:val="es-ES" w:eastAsia="en-US" w:bidi="ar-SA"/>
      </w:rPr>
    </w:lvl>
    <w:lvl w:ilvl="1">
      <w:start w:val="3"/>
      <w:numFmt w:val="decimal"/>
      <w:lvlText w:val="%1.%2"/>
      <w:lvlJc w:val="left"/>
      <w:pPr>
        <w:ind w:left="988" w:hanging="401"/>
      </w:pPr>
      <w:rPr>
        <w:rFonts w:ascii="Arial" w:eastAsia="Arial" w:hAnsi="Arial" w:cs="Arial" w:hint="default"/>
        <w:w w:val="99"/>
        <w:sz w:val="24"/>
        <w:szCs w:val="24"/>
        <w:lang w:val="es-ES" w:eastAsia="en-US" w:bidi="ar-SA"/>
      </w:rPr>
    </w:lvl>
    <w:lvl w:ilvl="2">
      <w:start w:val="1"/>
      <w:numFmt w:val="decimal"/>
      <w:lvlText w:val="%1.%2.%3"/>
      <w:lvlJc w:val="left"/>
      <w:pPr>
        <w:ind w:left="1190" w:hanging="603"/>
      </w:pPr>
      <w:rPr>
        <w:rFonts w:ascii="Arial" w:eastAsia="Arial" w:hAnsi="Arial" w:cs="Arial" w:hint="default"/>
        <w:spacing w:val="-2"/>
        <w:w w:val="99"/>
        <w:sz w:val="24"/>
        <w:szCs w:val="24"/>
        <w:lang w:val="es-ES" w:eastAsia="en-US" w:bidi="ar-SA"/>
      </w:rPr>
    </w:lvl>
    <w:lvl w:ilvl="3">
      <w:start w:val="1"/>
      <w:numFmt w:val="decimal"/>
      <w:lvlText w:val="%4."/>
      <w:lvlJc w:val="left"/>
      <w:pPr>
        <w:ind w:left="4361" w:hanging="312"/>
        <w:jc w:val="right"/>
      </w:pPr>
      <w:rPr>
        <w:rFonts w:ascii="Arial" w:eastAsia="Arial" w:hAnsi="Arial" w:cs="Arial" w:hint="default"/>
        <w:b/>
        <w:bCs/>
        <w:w w:val="100"/>
        <w:sz w:val="28"/>
        <w:szCs w:val="28"/>
        <w:lang w:val="es-ES" w:eastAsia="en-US" w:bidi="ar-SA"/>
      </w:rPr>
    </w:lvl>
    <w:lvl w:ilvl="4">
      <w:numFmt w:val="bullet"/>
      <w:lvlText w:val="•"/>
      <w:lvlJc w:val="left"/>
      <w:pPr>
        <w:ind w:left="5890" w:hanging="312"/>
      </w:pPr>
      <w:rPr>
        <w:rFonts w:hint="default"/>
        <w:lang w:val="es-ES" w:eastAsia="en-US" w:bidi="ar-SA"/>
      </w:rPr>
    </w:lvl>
    <w:lvl w:ilvl="5">
      <w:numFmt w:val="bullet"/>
      <w:lvlText w:val="•"/>
      <w:lvlJc w:val="left"/>
      <w:pPr>
        <w:ind w:left="6655" w:hanging="312"/>
      </w:pPr>
      <w:rPr>
        <w:rFonts w:hint="default"/>
        <w:lang w:val="es-ES" w:eastAsia="en-US" w:bidi="ar-SA"/>
      </w:rPr>
    </w:lvl>
    <w:lvl w:ilvl="6">
      <w:numFmt w:val="bullet"/>
      <w:lvlText w:val="•"/>
      <w:lvlJc w:val="left"/>
      <w:pPr>
        <w:ind w:left="7420" w:hanging="312"/>
      </w:pPr>
      <w:rPr>
        <w:rFonts w:hint="default"/>
        <w:lang w:val="es-ES" w:eastAsia="en-US" w:bidi="ar-SA"/>
      </w:rPr>
    </w:lvl>
    <w:lvl w:ilvl="7">
      <w:numFmt w:val="bullet"/>
      <w:lvlText w:val="•"/>
      <w:lvlJc w:val="left"/>
      <w:pPr>
        <w:ind w:left="8185" w:hanging="312"/>
      </w:pPr>
      <w:rPr>
        <w:rFonts w:hint="default"/>
        <w:lang w:val="es-ES" w:eastAsia="en-US" w:bidi="ar-SA"/>
      </w:rPr>
    </w:lvl>
    <w:lvl w:ilvl="8">
      <w:numFmt w:val="bullet"/>
      <w:lvlText w:val="•"/>
      <w:lvlJc w:val="left"/>
      <w:pPr>
        <w:ind w:left="8950" w:hanging="312"/>
      </w:pPr>
      <w:rPr>
        <w:rFonts w:hint="default"/>
        <w:lang w:val="es-ES" w:eastAsia="en-US" w:bidi="ar-SA"/>
      </w:rPr>
    </w:lvl>
  </w:abstractNum>
  <w:abstractNum w:abstractNumId="3">
    <w:nsid w:val="18D4459A"/>
    <w:multiLevelType w:val="multilevel"/>
    <w:tmpl w:val="A99EA938"/>
    <w:lvl w:ilvl="0">
      <w:start w:val="3"/>
      <w:numFmt w:val="decimal"/>
      <w:lvlText w:val="%1"/>
      <w:lvlJc w:val="left"/>
      <w:pPr>
        <w:ind w:left="990" w:hanging="403"/>
      </w:pPr>
      <w:rPr>
        <w:rFonts w:hint="default"/>
        <w:lang w:val="es-ES" w:eastAsia="en-US" w:bidi="ar-SA"/>
      </w:rPr>
    </w:lvl>
    <w:lvl w:ilvl="1">
      <w:start w:val="1"/>
      <w:numFmt w:val="decimal"/>
      <w:lvlText w:val="%1.%2"/>
      <w:lvlJc w:val="left"/>
      <w:pPr>
        <w:ind w:left="990" w:hanging="403"/>
      </w:pPr>
      <w:rPr>
        <w:rFonts w:ascii="Arial" w:eastAsia="Arial" w:hAnsi="Arial" w:cs="Arial" w:hint="default"/>
        <w:b/>
        <w:bCs/>
        <w:w w:val="99"/>
        <w:sz w:val="24"/>
        <w:szCs w:val="24"/>
        <w:lang w:val="es-ES" w:eastAsia="en-US" w:bidi="ar-SA"/>
      </w:rPr>
    </w:lvl>
    <w:lvl w:ilvl="2">
      <w:start w:val="1"/>
      <w:numFmt w:val="decimal"/>
      <w:lvlText w:val="%1.%2.%3"/>
      <w:lvlJc w:val="left"/>
      <w:pPr>
        <w:ind w:left="588" w:hanging="643"/>
      </w:pPr>
      <w:rPr>
        <w:rFonts w:ascii="Arial" w:eastAsia="Arial" w:hAnsi="Arial" w:cs="Arial" w:hint="default"/>
        <w:b/>
        <w:bCs/>
        <w:spacing w:val="-2"/>
        <w:w w:val="99"/>
        <w:sz w:val="24"/>
        <w:szCs w:val="24"/>
        <w:lang w:val="es-ES" w:eastAsia="en-US" w:bidi="ar-SA"/>
      </w:rPr>
    </w:lvl>
    <w:lvl w:ilvl="3">
      <w:numFmt w:val="bullet"/>
      <w:lvlText w:val="•"/>
      <w:lvlJc w:val="left"/>
      <w:pPr>
        <w:ind w:left="3106" w:hanging="643"/>
      </w:pPr>
      <w:rPr>
        <w:rFonts w:hint="default"/>
        <w:lang w:val="es-ES" w:eastAsia="en-US" w:bidi="ar-SA"/>
      </w:rPr>
    </w:lvl>
    <w:lvl w:ilvl="4">
      <w:numFmt w:val="bullet"/>
      <w:lvlText w:val="•"/>
      <w:lvlJc w:val="left"/>
      <w:pPr>
        <w:ind w:left="4160" w:hanging="643"/>
      </w:pPr>
      <w:rPr>
        <w:rFonts w:hint="default"/>
        <w:lang w:val="es-ES" w:eastAsia="en-US" w:bidi="ar-SA"/>
      </w:rPr>
    </w:lvl>
    <w:lvl w:ilvl="5">
      <w:numFmt w:val="bullet"/>
      <w:lvlText w:val="•"/>
      <w:lvlJc w:val="left"/>
      <w:pPr>
        <w:ind w:left="5213" w:hanging="643"/>
      </w:pPr>
      <w:rPr>
        <w:rFonts w:hint="default"/>
        <w:lang w:val="es-ES" w:eastAsia="en-US" w:bidi="ar-SA"/>
      </w:rPr>
    </w:lvl>
    <w:lvl w:ilvl="6">
      <w:numFmt w:val="bullet"/>
      <w:lvlText w:val="•"/>
      <w:lvlJc w:val="left"/>
      <w:pPr>
        <w:ind w:left="6266" w:hanging="643"/>
      </w:pPr>
      <w:rPr>
        <w:rFonts w:hint="default"/>
        <w:lang w:val="es-ES" w:eastAsia="en-US" w:bidi="ar-SA"/>
      </w:rPr>
    </w:lvl>
    <w:lvl w:ilvl="7">
      <w:numFmt w:val="bullet"/>
      <w:lvlText w:val="•"/>
      <w:lvlJc w:val="left"/>
      <w:pPr>
        <w:ind w:left="7320" w:hanging="643"/>
      </w:pPr>
      <w:rPr>
        <w:rFonts w:hint="default"/>
        <w:lang w:val="es-ES" w:eastAsia="en-US" w:bidi="ar-SA"/>
      </w:rPr>
    </w:lvl>
    <w:lvl w:ilvl="8">
      <w:numFmt w:val="bullet"/>
      <w:lvlText w:val="•"/>
      <w:lvlJc w:val="left"/>
      <w:pPr>
        <w:ind w:left="8373" w:hanging="643"/>
      </w:pPr>
      <w:rPr>
        <w:rFonts w:hint="default"/>
        <w:lang w:val="es-ES" w:eastAsia="en-US" w:bidi="ar-SA"/>
      </w:rPr>
    </w:lvl>
  </w:abstractNum>
  <w:abstractNum w:abstractNumId="4">
    <w:nsid w:val="248F44A3"/>
    <w:multiLevelType w:val="multilevel"/>
    <w:tmpl w:val="989E918E"/>
    <w:lvl w:ilvl="0">
      <w:start w:val="5"/>
      <w:numFmt w:val="decimal"/>
      <w:lvlText w:val="%1"/>
      <w:lvlJc w:val="left"/>
      <w:pPr>
        <w:ind w:left="988" w:hanging="401"/>
      </w:pPr>
      <w:rPr>
        <w:rFonts w:hint="default"/>
        <w:lang w:val="es-ES" w:eastAsia="en-US" w:bidi="ar-SA"/>
      </w:rPr>
    </w:lvl>
    <w:lvl w:ilvl="1">
      <w:start w:val="2"/>
      <w:numFmt w:val="decimal"/>
      <w:lvlText w:val="%1.%2"/>
      <w:lvlJc w:val="left"/>
      <w:pPr>
        <w:ind w:left="988" w:hanging="401"/>
      </w:pPr>
      <w:rPr>
        <w:rFonts w:ascii="Arial" w:eastAsia="Arial" w:hAnsi="Arial" w:cs="Arial" w:hint="default"/>
        <w:w w:val="99"/>
        <w:sz w:val="24"/>
        <w:szCs w:val="24"/>
        <w:lang w:val="es-ES" w:eastAsia="en-US" w:bidi="ar-SA"/>
      </w:rPr>
    </w:lvl>
    <w:lvl w:ilvl="2">
      <w:start w:val="1"/>
      <w:numFmt w:val="decimal"/>
      <w:lvlText w:val="%1.%2.%3"/>
      <w:lvlJc w:val="left"/>
      <w:pPr>
        <w:ind w:left="1189" w:hanging="602"/>
      </w:pPr>
      <w:rPr>
        <w:rFonts w:ascii="Arial" w:eastAsia="Arial" w:hAnsi="Arial" w:cs="Arial" w:hint="default"/>
        <w:spacing w:val="-2"/>
        <w:w w:val="99"/>
        <w:sz w:val="24"/>
        <w:szCs w:val="24"/>
        <w:lang w:val="es-ES" w:eastAsia="en-US" w:bidi="ar-SA"/>
      </w:rPr>
    </w:lvl>
    <w:lvl w:ilvl="3">
      <w:numFmt w:val="bullet"/>
      <w:lvlText w:val="•"/>
      <w:lvlJc w:val="left"/>
      <w:pPr>
        <w:ind w:left="2360" w:hanging="602"/>
      </w:pPr>
      <w:rPr>
        <w:rFonts w:hint="default"/>
        <w:lang w:val="es-ES" w:eastAsia="en-US" w:bidi="ar-SA"/>
      </w:rPr>
    </w:lvl>
    <w:lvl w:ilvl="4">
      <w:numFmt w:val="bullet"/>
      <w:lvlText w:val="•"/>
      <w:lvlJc w:val="left"/>
      <w:pPr>
        <w:ind w:left="3520" w:hanging="602"/>
      </w:pPr>
      <w:rPr>
        <w:rFonts w:hint="default"/>
        <w:lang w:val="es-ES" w:eastAsia="en-US" w:bidi="ar-SA"/>
      </w:rPr>
    </w:lvl>
    <w:lvl w:ilvl="5">
      <w:numFmt w:val="bullet"/>
      <w:lvlText w:val="•"/>
      <w:lvlJc w:val="left"/>
      <w:pPr>
        <w:ind w:left="4680" w:hanging="602"/>
      </w:pPr>
      <w:rPr>
        <w:rFonts w:hint="default"/>
        <w:lang w:val="es-ES" w:eastAsia="en-US" w:bidi="ar-SA"/>
      </w:rPr>
    </w:lvl>
    <w:lvl w:ilvl="6">
      <w:numFmt w:val="bullet"/>
      <w:lvlText w:val="•"/>
      <w:lvlJc w:val="left"/>
      <w:pPr>
        <w:ind w:left="5840" w:hanging="602"/>
      </w:pPr>
      <w:rPr>
        <w:rFonts w:hint="default"/>
        <w:lang w:val="es-ES" w:eastAsia="en-US" w:bidi="ar-SA"/>
      </w:rPr>
    </w:lvl>
    <w:lvl w:ilvl="7">
      <w:numFmt w:val="bullet"/>
      <w:lvlText w:val="•"/>
      <w:lvlJc w:val="left"/>
      <w:pPr>
        <w:ind w:left="7000" w:hanging="602"/>
      </w:pPr>
      <w:rPr>
        <w:rFonts w:hint="default"/>
        <w:lang w:val="es-ES" w:eastAsia="en-US" w:bidi="ar-SA"/>
      </w:rPr>
    </w:lvl>
    <w:lvl w:ilvl="8">
      <w:numFmt w:val="bullet"/>
      <w:lvlText w:val="•"/>
      <w:lvlJc w:val="left"/>
      <w:pPr>
        <w:ind w:left="8160" w:hanging="602"/>
      </w:pPr>
      <w:rPr>
        <w:rFonts w:hint="default"/>
        <w:lang w:val="es-ES" w:eastAsia="en-US" w:bidi="ar-SA"/>
      </w:rPr>
    </w:lvl>
  </w:abstractNum>
  <w:abstractNum w:abstractNumId="5">
    <w:nsid w:val="29A25ADE"/>
    <w:multiLevelType w:val="multilevel"/>
    <w:tmpl w:val="A99EA938"/>
    <w:lvl w:ilvl="0">
      <w:start w:val="3"/>
      <w:numFmt w:val="decimal"/>
      <w:lvlText w:val="%1"/>
      <w:lvlJc w:val="left"/>
      <w:pPr>
        <w:ind w:left="990" w:hanging="403"/>
      </w:pPr>
      <w:rPr>
        <w:rFonts w:hint="default"/>
        <w:lang w:val="es-ES" w:eastAsia="en-US" w:bidi="ar-SA"/>
      </w:rPr>
    </w:lvl>
    <w:lvl w:ilvl="1">
      <w:start w:val="1"/>
      <w:numFmt w:val="decimal"/>
      <w:lvlText w:val="%1.%2"/>
      <w:lvlJc w:val="left"/>
      <w:pPr>
        <w:ind w:left="990" w:hanging="403"/>
      </w:pPr>
      <w:rPr>
        <w:rFonts w:ascii="Arial" w:eastAsia="Arial" w:hAnsi="Arial" w:cs="Arial" w:hint="default"/>
        <w:b/>
        <w:bCs/>
        <w:w w:val="99"/>
        <w:sz w:val="24"/>
        <w:szCs w:val="24"/>
        <w:lang w:val="es-ES" w:eastAsia="en-US" w:bidi="ar-SA"/>
      </w:rPr>
    </w:lvl>
    <w:lvl w:ilvl="2">
      <w:start w:val="1"/>
      <w:numFmt w:val="decimal"/>
      <w:lvlText w:val="%1.%2.%3"/>
      <w:lvlJc w:val="left"/>
      <w:pPr>
        <w:ind w:left="588" w:hanging="643"/>
      </w:pPr>
      <w:rPr>
        <w:rFonts w:ascii="Arial" w:eastAsia="Arial" w:hAnsi="Arial" w:cs="Arial" w:hint="default"/>
        <w:b/>
        <w:bCs/>
        <w:spacing w:val="-2"/>
        <w:w w:val="99"/>
        <w:sz w:val="24"/>
        <w:szCs w:val="24"/>
        <w:lang w:val="es-ES" w:eastAsia="en-US" w:bidi="ar-SA"/>
      </w:rPr>
    </w:lvl>
    <w:lvl w:ilvl="3">
      <w:numFmt w:val="bullet"/>
      <w:lvlText w:val="•"/>
      <w:lvlJc w:val="left"/>
      <w:pPr>
        <w:ind w:left="3106" w:hanging="643"/>
      </w:pPr>
      <w:rPr>
        <w:rFonts w:hint="default"/>
        <w:lang w:val="es-ES" w:eastAsia="en-US" w:bidi="ar-SA"/>
      </w:rPr>
    </w:lvl>
    <w:lvl w:ilvl="4">
      <w:numFmt w:val="bullet"/>
      <w:lvlText w:val="•"/>
      <w:lvlJc w:val="left"/>
      <w:pPr>
        <w:ind w:left="4160" w:hanging="643"/>
      </w:pPr>
      <w:rPr>
        <w:rFonts w:hint="default"/>
        <w:lang w:val="es-ES" w:eastAsia="en-US" w:bidi="ar-SA"/>
      </w:rPr>
    </w:lvl>
    <w:lvl w:ilvl="5">
      <w:numFmt w:val="bullet"/>
      <w:lvlText w:val="•"/>
      <w:lvlJc w:val="left"/>
      <w:pPr>
        <w:ind w:left="5213" w:hanging="643"/>
      </w:pPr>
      <w:rPr>
        <w:rFonts w:hint="default"/>
        <w:lang w:val="es-ES" w:eastAsia="en-US" w:bidi="ar-SA"/>
      </w:rPr>
    </w:lvl>
    <w:lvl w:ilvl="6">
      <w:numFmt w:val="bullet"/>
      <w:lvlText w:val="•"/>
      <w:lvlJc w:val="left"/>
      <w:pPr>
        <w:ind w:left="6266" w:hanging="643"/>
      </w:pPr>
      <w:rPr>
        <w:rFonts w:hint="default"/>
        <w:lang w:val="es-ES" w:eastAsia="en-US" w:bidi="ar-SA"/>
      </w:rPr>
    </w:lvl>
    <w:lvl w:ilvl="7">
      <w:numFmt w:val="bullet"/>
      <w:lvlText w:val="•"/>
      <w:lvlJc w:val="left"/>
      <w:pPr>
        <w:ind w:left="7320" w:hanging="643"/>
      </w:pPr>
      <w:rPr>
        <w:rFonts w:hint="default"/>
        <w:lang w:val="es-ES" w:eastAsia="en-US" w:bidi="ar-SA"/>
      </w:rPr>
    </w:lvl>
    <w:lvl w:ilvl="8">
      <w:numFmt w:val="bullet"/>
      <w:lvlText w:val="•"/>
      <w:lvlJc w:val="left"/>
      <w:pPr>
        <w:ind w:left="8373" w:hanging="643"/>
      </w:pPr>
      <w:rPr>
        <w:rFonts w:hint="default"/>
        <w:lang w:val="es-ES" w:eastAsia="en-US" w:bidi="ar-SA"/>
      </w:rPr>
    </w:lvl>
  </w:abstractNum>
  <w:abstractNum w:abstractNumId="6">
    <w:nsid w:val="461C5542"/>
    <w:multiLevelType w:val="hybridMultilevel"/>
    <w:tmpl w:val="1C3EE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9131E00"/>
    <w:multiLevelType w:val="multilevel"/>
    <w:tmpl w:val="7882B7FA"/>
    <w:lvl w:ilvl="0">
      <w:start w:val="4"/>
      <w:numFmt w:val="decimal"/>
      <w:lvlText w:val="%1"/>
      <w:lvlJc w:val="left"/>
      <w:pPr>
        <w:ind w:left="991" w:hanging="404"/>
      </w:pPr>
      <w:rPr>
        <w:rFonts w:hint="default"/>
        <w:lang w:val="es-ES" w:eastAsia="en-US" w:bidi="ar-SA"/>
      </w:rPr>
    </w:lvl>
    <w:lvl w:ilvl="1">
      <w:start w:val="1"/>
      <w:numFmt w:val="decimal"/>
      <w:lvlText w:val="%1.%2"/>
      <w:lvlJc w:val="left"/>
      <w:pPr>
        <w:ind w:left="971" w:hanging="404"/>
      </w:pPr>
      <w:rPr>
        <w:rFonts w:ascii="Arial" w:eastAsia="Arial" w:hAnsi="Arial" w:cs="Arial" w:hint="default"/>
        <w:b/>
        <w:bCs/>
        <w:w w:val="99"/>
        <w:sz w:val="24"/>
        <w:szCs w:val="24"/>
        <w:lang w:val="es-ES" w:eastAsia="en-US" w:bidi="ar-SA"/>
      </w:rPr>
    </w:lvl>
    <w:lvl w:ilvl="2">
      <w:start w:val="1"/>
      <w:numFmt w:val="decimal"/>
      <w:lvlText w:val="%1.%2.%3"/>
      <w:lvlJc w:val="left"/>
      <w:pPr>
        <w:ind w:left="588" w:hanging="643"/>
      </w:pPr>
      <w:rPr>
        <w:rFonts w:ascii="Arial" w:eastAsia="Arial" w:hAnsi="Arial" w:cs="Arial" w:hint="default"/>
        <w:b/>
        <w:bCs/>
        <w:spacing w:val="-2"/>
        <w:w w:val="99"/>
        <w:sz w:val="24"/>
        <w:szCs w:val="24"/>
        <w:lang w:val="es-ES" w:eastAsia="en-US" w:bidi="ar-SA"/>
      </w:rPr>
    </w:lvl>
    <w:lvl w:ilvl="3">
      <w:numFmt w:val="bullet"/>
      <w:lvlText w:val="•"/>
      <w:lvlJc w:val="left"/>
      <w:pPr>
        <w:ind w:left="3106" w:hanging="643"/>
      </w:pPr>
      <w:rPr>
        <w:rFonts w:hint="default"/>
        <w:lang w:val="es-ES" w:eastAsia="en-US" w:bidi="ar-SA"/>
      </w:rPr>
    </w:lvl>
    <w:lvl w:ilvl="4">
      <w:numFmt w:val="bullet"/>
      <w:lvlText w:val="•"/>
      <w:lvlJc w:val="left"/>
      <w:pPr>
        <w:ind w:left="4160" w:hanging="643"/>
      </w:pPr>
      <w:rPr>
        <w:rFonts w:hint="default"/>
        <w:lang w:val="es-ES" w:eastAsia="en-US" w:bidi="ar-SA"/>
      </w:rPr>
    </w:lvl>
    <w:lvl w:ilvl="5">
      <w:numFmt w:val="bullet"/>
      <w:lvlText w:val="•"/>
      <w:lvlJc w:val="left"/>
      <w:pPr>
        <w:ind w:left="5213" w:hanging="643"/>
      </w:pPr>
      <w:rPr>
        <w:rFonts w:hint="default"/>
        <w:lang w:val="es-ES" w:eastAsia="en-US" w:bidi="ar-SA"/>
      </w:rPr>
    </w:lvl>
    <w:lvl w:ilvl="6">
      <w:numFmt w:val="bullet"/>
      <w:lvlText w:val="•"/>
      <w:lvlJc w:val="left"/>
      <w:pPr>
        <w:ind w:left="6266" w:hanging="643"/>
      </w:pPr>
      <w:rPr>
        <w:rFonts w:hint="default"/>
        <w:lang w:val="es-ES" w:eastAsia="en-US" w:bidi="ar-SA"/>
      </w:rPr>
    </w:lvl>
    <w:lvl w:ilvl="7">
      <w:numFmt w:val="bullet"/>
      <w:lvlText w:val="•"/>
      <w:lvlJc w:val="left"/>
      <w:pPr>
        <w:ind w:left="7320" w:hanging="643"/>
      </w:pPr>
      <w:rPr>
        <w:rFonts w:hint="default"/>
        <w:lang w:val="es-ES" w:eastAsia="en-US" w:bidi="ar-SA"/>
      </w:rPr>
    </w:lvl>
    <w:lvl w:ilvl="8">
      <w:numFmt w:val="bullet"/>
      <w:lvlText w:val="•"/>
      <w:lvlJc w:val="left"/>
      <w:pPr>
        <w:ind w:left="8373" w:hanging="643"/>
      </w:pPr>
      <w:rPr>
        <w:rFonts w:hint="default"/>
        <w:lang w:val="es-ES" w:eastAsia="en-US" w:bidi="ar-SA"/>
      </w:rPr>
    </w:lvl>
  </w:abstractNum>
  <w:abstractNum w:abstractNumId="8">
    <w:nsid w:val="4BE96512"/>
    <w:multiLevelType w:val="multilevel"/>
    <w:tmpl w:val="A2B0A614"/>
    <w:lvl w:ilvl="0">
      <w:start w:val="6"/>
      <w:numFmt w:val="decimal"/>
      <w:lvlText w:val="%1"/>
      <w:lvlJc w:val="left"/>
      <w:pPr>
        <w:ind w:left="1058" w:hanging="470"/>
      </w:pPr>
      <w:rPr>
        <w:rFonts w:hint="default"/>
        <w:lang w:val="es-ES" w:eastAsia="en-US" w:bidi="ar-SA"/>
      </w:rPr>
    </w:lvl>
    <w:lvl w:ilvl="1">
      <w:start w:val="1"/>
      <w:numFmt w:val="decimal"/>
      <w:lvlText w:val="%1.%2."/>
      <w:lvlJc w:val="left"/>
      <w:pPr>
        <w:ind w:left="1058" w:hanging="470"/>
      </w:pPr>
      <w:rPr>
        <w:rFonts w:ascii="Arial" w:eastAsia="Arial" w:hAnsi="Arial" w:cs="Arial" w:hint="default"/>
        <w:w w:val="99"/>
        <w:sz w:val="24"/>
        <w:szCs w:val="24"/>
        <w:lang w:val="es-ES" w:eastAsia="en-US" w:bidi="ar-SA"/>
      </w:rPr>
    </w:lvl>
    <w:lvl w:ilvl="2">
      <w:start w:val="1"/>
      <w:numFmt w:val="decimal"/>
      <w:lvlText w:val="%1.%2.%3."/>
      <w:lvlJc w:val="left"/>
      <w:pPr>
        <w:ind w:left="1257" w:hanging="669"/>
      </w:pPr>
      <w:rPr>
        <w:rFonts w:ascii="Arial" w:eastAsia="Arial" w:hAnsi="Arial" w:cs="Arial" w:hint="default"/>
        <w:spacing w:val="-2"/>
        <w:w w:val="99"/>
        <w:sz w:val="24"/>
        <w:szCs w:val="24"/>
        <w:lang w:val="es-ES" w:eastAsia="en-US" w:bidi="ar-SA"/>
      </w:rPr>
    </w:lvl>
    <w:lvl w:ilvl="3">
      <w:numFmt w:val="bullet"/>
      <w:lvlText w:val="•"/>
      <w:lvlJc w:val="left"/>
      <w:pPr>
        <w:ind w:left="3308" w:hanging="669"/>
      </w:pPr>
      <w:rPr>
        <w:rFonts w:hint="default"/>
        <w:lang w:val="es-ES" w:eastAsia="en-US" w:bidi="ar-SA"/>
      </w:rPr>
    </w:lvl>
    <w:lvl w:ilvl="4">
      <w:numFmt w:val="bullet"/>
      <w:lvlText w:val="•"/>
      <w:lvlJc w:val="left"/>
      <w:pPr>
        <w:ind w:left="4333" w:hanging="669"/>
      </w:pPr>
      <w:rPr>
        <w:rFonts w:hint="default"/>
        <w:lang w:val="es-ES" w:eastAsia="en-US" w:bidi="ar-SA"/>
      </w:rPr>
    </w:lvl>
    <w:lvl w:ilvl="5">
      <w:numFmt w:val="bullet"/>
      <w:lvlText w:val="•"/>
      <w:lvlJc w:val="left"/>
      <w:pPr>
        <w:ind w:left="5357" w:hanging="669"/>
      </w:pPr>
      <w:rPr>
        <w:rFonts w:hint="default"/>
        <w:lang w:val="es-ES" w:eastAsia="en-US" w:bidi="ar-SA"/>
      </w:rPr>
    </w:lvl>
    <w:lvl w:ilvl="6">
      <w:numFmt w:val="bullet"/>
      <w:lvlText w:val="•"/>
      <w:lvlJc w:val="left"/>
      <w:pPr>
        <w:ind w:left="6382" w:hanging="669"/>
      </w:pPr>
      <w:rPr>
        <w:rFonts w:hint="default"/>
        <w:lang w:val="es-ES" w:eastAsia="en-US" w:bidi="ar-SA"/>
      </w:rPr>
    </w:lvl>
    <w:lvl w:ilvl="7">
      <w:numFmt w:val="bullet"/>
      <w:lvlText w:val="•"/>
      <w:lvlJc w:val="left"/>
      <w:pPr>
        <w:ind w:left="7406" w:hanging="669"/>
      </w:pPr>
      <w:rPr>
        <w:rFonts w:hint="default"/>
        <w:lang w:val="es-ES" w:eastAsia="en-US" w:bidi="ar-SA"/>
      </w:rPr>
    </w:lvl>
    <w:lvl w:ilvl="8">
      <w:numFmt w:val="bullet"/>
      <w:lvlText w:val="•"/>
      <w:lvlJc w:val="left"/>
      <w:pPr>
        <w:ind w:left="8431" w:hanging="669"/>
      </w:pPr>
      <w:rPr>
        <w:rFonts w:hint="default"/>
        <w:lang w:val="es-ES" w:eastAsia="en-US" w:bidi="ar-SA"/>
      </w:rPr>
    </w:lvl>
  </w:abstractNum>
  <w:abstractNum w:abstractNumId="9">
    <w:nsid w:val="4CA215EF"/>
    <w:multiLevelType w:val="hybridMultilevel"/>
    <w:tmpl w:val="564AEC6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5274031A"/>
    <w:multiLevelType w:val="multilevel"/>
    <w:tmpl w:val="D4545418"/>
    <w:lvl w:ilvl="0">
      <w:start w:val="8"/>
      <w:numFmt w:val="decimal"/>
      <w:lvlText w:val="%1"/>
      <w:lvlJc w:val="left"/>
      <w:pPr>
        <w:ind w:left="988" w:hanging="401"/>
      </w:pPr>
      <w:rPr>
        <w:rFonts w:hint="default"/>
        <w:lang w:val="es-ES" w:eastAsia="en-US" w:bidi="ar-SA"/>
      </w:rPr>
    </w:lvl>
    <w:lvl w:ilvl="1">
      <w:start w:val="3"/>
      <w:numFmt w:val="decimal"/>
      <w:lvlText w:val="%1.%2"/>
      <w:lvlJc w:val="left"/>
      <w:pPr>
        <w:ind w:left="988" w:hanging="401"/>
      </w:pPr>
      <w:rPr>
        <w:rFonts w:ascii="Arial" w:eastAsia="Arial" w:hAnsi="Arial" w:cs="Arial" w:hint="default"/>
        <w:w w:val="99"/>
        <w:sz w:val="24"/>
        <w:szCs w:val="24"/>
        <w:lang w:val="es-ES" w:eastAsia="en-US" w:bidi="ar-SA"/>
      </w:rPr>
    </w:lvl>
    <w:lvl w:ilvl="2">
      <w:start w:val="1"/>
      <w:numFmt w:val="decimal"/>
      <w:lvlText w:val="%1.%2.%3"/>
      <w:lvlJc w:val="left"/>
      <w:pPr>
        <w:ind w:left="1190" w:hanging="603"/>
      </w:pPr>
      <w:rPr>
        <w:rFonts w:ascii="Arial" w:eastAsia="Arial" w:hAnsi="Arial" w:cs="Arial" w:hint="default"/>
        <w:spacing w:val="-2"/>
        <w:w w:val="99"/>
        <w:sz w:val="24"/>
        <w:szCs w:val="24"/>
        <w:lang w:val="es-ES" w:eastAsia="en-US" w:bidi="ar-SA"/>
      </w:rPr>
    </w:lvl>
    <w:lvl w:ilvl="3">
      <w:start w:val="1"/>
      <w:numFmt w:val="decimal"/>
      <w:lvlText w:val="%4."/>
      <w:lvlJc w:val="left"/>
      <w:pPr>
        <w:ind w:left="4361" w:hanging="312"/>
        <w:jc w:val="right"/>
      </w:pPr>
      <w:rPr>
        <w:rFonts w:ascii="Arial" w:eastAsia="Arial" w:hAnsi="Arial" w:cs="Arial" w:hint="default"/>
        <w:b/>
        <w:bCs/>
        <w:w w:val="100"/>
        <w:sz w:val="28"/>
        <w:szCs w:val="28"/>
        <w:lang w:val="es-ES" w:eastAsia="en-US" w:bidi="ar-SA"/>
      </w:rPr>
    </w:lvl>
    <w:lvl w:ilvl="4">
      <w:numFmt w:val="bullet"/>
      <w:lvlText w:val="•"/>
      <w:lvlJc w:val="left"/>
      <w:pPr>
        <w:ind w:left="5890" w:hanging="312"/>
      </w:pPr>
      <w:rPr>
        <w:rFonts w:hint="default"/>
        <w:lang w:val="es-ES" w:eastAsia="en-US" w:bidi="ar-SA"/>
      </w:rPr>
    </w:lvl>
    <w:lvl w:ilvl="5">
      <w:numFmt w:val="bullet"/>
      <w:lvlText w:val="•"/>
      <w:lvlJc w:val="left"/>
      <w:pPr>
        <w:ind w:left="6655" w:hanging="312"/>
      </w:pPr>
      <w:rPr>
        <w:rFonts w:hint="default"/>
        <w:lang w:val="es-ES" w:eastAsia="en-US" w:bidi="ar-SA"/>
      </w:rPr>
    </w:lvl>
    <w:lvl w:ilvl="6">
      <w:numFmt w:val="bullet"/>
      <w:lvlText w:val="•"/>
      <w:lvlJc w:val="left"/>
      <w:pPr>
        <w:ind w:left="7420" w:hanging="312"/>
      </w:pPr>
      <w:rPr>
        <w:rFonts w:hint="default"/>
        <w:lang w:val="es-ES" w:eastAsia="en-US" w:bidi="ar-SA"/>
      </w:rPr>
    </w:lvl>
    <w:lvl w:ilvl="7">
      <w:numFmt w:val="bullet"/>
      <w:lvlText w:val="•"/>
      <w:lvlJc w:val="left"/>
      <w:pPr>
        <w:ind w:left="8185" w:hanging="312"/>
      </w:pPr>
      <w:rPr>
        <w:rFonts w:hint="default"/>
        <w:lang w:val="es-ES" w:eastAsia="en-US" w:bidi="ar-SA"/>
      </w:rPr>
    </w:lvl>
    <w:lvl w:ilvl="8">
      <w:numFmt w:val="bullet"/>
      <w:lvlText w:val="•"/>
      <w:lvlJc w:val="left"/>
      <w:pPr>
        <w:ind w:left="8950" w:hanging="312"/>
      </w:pPr>
      <w:rPr>
        <w:rFonts w:hint="default"/>
        <w:lang w:val="es-ES" w:eastAsia="en-US" w:bidi="ar-SA"/>
      </w:rPr>
    </w:lvl>
  </w:abstractNum>
  <w:abstractNum w:abstractNumId="11">
    <w:nsid w:val="616D4D8D"/>
    <w:multiLevelType w:val="multilevel"/>
    <w:tmpl w:val="AE50AE8C"/>
    <w:lvl w:ilvl="0">
      <w:start w:val="8"/>
      <w:numFmt w:val="decimal"/>
      <w:lvlText w:val="%1"/>
      <w:lvlJc w:val="left"/>
      <w:pPr>
        <w:ind w:left="1189" w:hanging="602"/>
      </w:pPr>
      <w:rPr>
        <w:rFonts w:hint="default"/>
        <w:lang w:val="es-ES" w:eastAsia="en-US" w:bidi="ar-SA"/>
      </w:rPr>
    </w:lvl>
    <w:lvl w:ilvl="1">
      <w:start w:val="2"/>
      <w:numFmt w:val="decimal"/>
      <w:lvlText w:val="%1.%2"/>
      <w:lvlJc w:val="left"/>
      <w:pPr>
        <w:ind w:left="1189" w:hanging="602"/>
      </w:pPr>
      <w:rPr>
        <w:rFonts w:hint="default"/>
        <w:lang w:val="es-ES" w:eastAsia="en-US" w:bidi="ar-SA"/>
      </w:rPr>
    </w:lvl>
    <w:lvl w:ilvl="2">
      <w:start w:val="3"/>
      <w:numFmt w:val="decimal"/>
      <w:lvlText w:val="%1.%2.%3"/>
      <w:lvlJc w:val="left"/>
      <w:pPr>
        <w:ind w:left="1189" w:hanging="602"/>
      </w:pPr>
      <w:rPr>
        <w:rFonts w:ascii="Arial" w:eastAsia="Arial" w:hAnsi="Arial" w:cs="Arial" w:hint="default"/>
        <w:spacing w:val="-2"/>
        <w:w w:val="99"/>
        <w:sz w:val="24"/>
        <w:szCs w:val="24"/>
        <w:lang w:val="es-ES" w:eastAsia="en-US" w:bidi="ar-SA"/>
      </w:rPr>
    </w:lvl>
    <w:lvl w:ilvl="3">
      <w:numFmt w:val="bullet"/>
      <w:lvlText w:val="•"/>
      <w:lvlJc w:val="left"/>
      <w:pPr>
        <w:ind w:left="3970" w:hanging="602"/>
      </w:pPr>
      <w:rPr>
        <w:rFonts w:hint="default"/>
        <w:lang w:val="es-ES" w:eastAsia="en-US" w:bidi="ar-SA"/>
      </w:rPr>
    </w:lvl>
    <w:lvl w:ilvl="4">
      <w:numFmt w:val="bullet"/>
      <w:lvlText w:val="•"/>
      <w:lvlJc w:val="left"/>
      <w:pPr>
        <w:ind w:left="4900" w:hanging="602"/>
      </w:pPr>
      <w:rPr>
        <w:rFonts w:hint="default"/>
        <w:lang w:val="es-ES" w:eastAsia="en-US" w:bidi="ar-SA"/>
      </w:rPr>
    </w:lvl>
    <w:lvl w:ilvl="5">
      <w:numFmt w:val="bullet"/>
      <w:lvlText w:val="•"/>
      <w:lvlJc w:val="left"/>
      <w:pPr>
        <w:ind w:left="5830" w:hanging="602"/>
      </w:pPr>
      <w:rPr>
        <w:rFonts w:hint="default"/>
        <w:lang w:val="es-ES" w:eastAsia="en-US" w:bidi="ar-SA"/>
      </w:rPr>
    </w:lvl>
    <w:lvl w:ilvl="6">
      <w:numFmt w:val="bullet"/>
      <w:lvlText w:val="•"/>
      <w:lvlJc w:val="left"/>
      <w:pPr>
        <w:ind w:left="6760" w:hanging="602"/>
      </w:pPr>
      <w:rPr>
        <w:rFonts w:hint="default"/>
        <w:lang w:val="es-ES" w:eastAsia="en-US" w:bidi="ar-SA"/>
      </w:rPr>
    </w:lvl>
    <w:lvl w:ilvl="7">
      <w:numFmt w:val="bullet"/>
      <w:lvlText w:val="•"/>
      <w:lvlJc w:val="left"/>
      <w:pPr>
        <w:ind w:left="7690" w:hanging="602"/>
      </w:pPr>
      <w:rPr>
        <w:rFonts w:hint="default"/>
        <w:lang w:val="es-ES" w:eastAsia="en-US" w:bidi="ar-SA"/>
      </w:rPr>
    </w:lvl>
    <w:lvl w:ilvl="8">
      <w:numFmt w:val="bullet"/>
      <w:lvlText w:val="•"/>
      <w:lvlJc w:val="left"/>
      <w:pPr>
        <w:ind w:left="8620" w:hanging="602"/>
      </w:pPr>
      <w:rPr>
        <w:rFonts w:hint="default"/>
        <w:lang w:val="es-ES" w:eastAsia="en-US" w:bidi="ar-SA"/>
      </w:rPr>
    </w:lvl>
  </w:abstractNum>
  <w:abstractNum w:abstractNumId="12">
    <w:nsid w:val="61D73E5C"/>
    <w:multiLevelType w:val="multilevel"/>
    <w:tmpl w:val="C0C83406"/>
    <w:lvl w:ilvl="0">
      <w:start w:val="8"/>
      <w:numFmt w:val="decimal"/>
      <w:lvlText w:val="%1"/>
      <w:lvlJc w:val="left"/>
      <w:pPr>
        <w:ind w:left="1257" w:hanging="669"/>
      </w:pPr>
      <w:rPr>
        <w:rFonts w:hint="default"/>
        <w:lang w:val="es-ES" w:eastAsia="en-US" w:bidi="ar-SA"/>
      </w:rPr>
    </w:lvl>
    <w:lvl w:ilvl="1">
      <w:start w:val="2"/>
      <w:numFmt w:val="decimal"/>
      <w:lvlText w:val="%1.%2"/>
      <w:lvlJc w:val="left"/>
      <w:pPr>
        <w:ind w:left="1257" w:hanging="669"/>
      </w:pPr>
      <w:rPr>
        <w:rFonts w:hint="default"/>
        <w:lang w:val="es-ES" w:eastAsia="en-US" w:bidi="ar-SA"/>
      </w:rPr>
    </w:lvl>
    <w:lvl w:ilvl="2">
      <w:start w:val="2"/>
      <w:numFmt w:val="decimal"/>
      <w:lvlText w:val="%1.%2.%3."/>
      <w:lvlJc w:val="left"/>
      <w:pPr>
        <w:ind w:left="1257" w:hanging="669"/>
      </w:pPr>
      <w:rPr>
        <w:rFonts w:ascii="Arial" w:eastAsia="Arial" w:hAnsi="Arial" w:cs="Arial" w:hint="default"/>
        <w:spacing w:val="-2"/>
        <w:w w:val="99"/>
        <w:sz w:val="24"/>
        <w:szCs w:val="24"/>
        <w:lang w:val="es-ES" w:eastAsia="en-US" w:bidi="ar-SA"/>
      </w:rPr>
    </w:lvl>
    <w:lvl w:ilvl="3">
      <w:numFmt w:val="bullet"/>
      <w:lvlText w:val="•"/>
      <w:lvlJc w:val="left"/>
      <w:pPr>
        <w:ind w:left="4026" w:hanging="669"/>
      </w:pPr>
      <w:rPr>
        <w:rFonts w:hint="default"/>
        <w:lang w:val="es-ES" w:eastAsia="en-US" w:bidi="ar-SA"/>
      </w:rPr>
    </w:lvl>
    <w:lvl w:ilvl="4">
      <w:numFmt w:val="bullet"/>
      <w:lvlText w:val="•"/>
      <w:lvlJc w:val="left"/>
      <w:pPr>
        <w:ind w:left="4948" w:hanging="669"/>
      </w:pPr>
      <w:rPr>
        <w:rFonts w:hint="default"/>
        <w:lang w:val="es-ES" w:eastAsia="en-US" w:bidi="ar-SA"/>
      </w:rPr>
    </w:lvl>
    <w:lvl w:ilvl="5">
      <w:numFmt w:val="bullet"/>
      <w:lvlText w:val="•"/>
      <w:lvlJc w:val="left"/>
      <w:pPr>
        <w:ind w:left="5870" w:hanging="669"/>
      </w:pPr>
      <w:rPr>
        <w:rFonts w:hint="default"/>
        <w:lang w:val="es-ES" w:eastAsia="en-US" w:bidi="ar-SA"/>
      </w:rPr>
    </w:lvl>
    <w:lvl w:ilvl="6">
      <w:numFmt w:val="bullet"/>
      <w:lvlText w:val="•"/>
      <w:lvlJc w:val="left"/>
      <w:pPr>
        <w:ind w:left="6792" w:hanging="669"/>
      </w:pPr>
      <w:rPr>
        <w:rFonts w:hint="default"/>
        <w:lang w:val="es-ES" w:eastAsia="en-US" w:bidi="ar-SA"/>
      </w:rPr>
    </w:lvl>
    <w:lvl w:ilvl="7">
      <w:numFmt w:val="bullet"/>
      <w:lvlText w:val="•"/>
      <w:lvlJc w:val="left"/>
      <w:pPr>
        <w:ind w:left="7714" w:hanging="669"/>
      </w:pPr>
      <w:rPr>
        <w:rFonts w:hint="default"/>
        <w:lang w:val="es-ES" w:eastAsia="en-US" w:bidi="ar-SA"/>
      </w:rPr>
    </w:lvl>
    <w:lvl w:ilvl="8">
      <w:numFmt w:val="bullet"/>
      <w:lvlText w:val="•"/>
      <w:lvlJc w:val="left"/>
      <w:pPr>
        <w:ind w:left="8636" w:hanging="669"/>
      </w:pPr>
      <w:rPr>
        <w:rFonts w:hint="default"/>
        <w:lang w:val="es-ES" w:eastAsia="en-US" w:bidi="ar-SA"/>
      </w:rPr>
    </w:lvl>
  </w:abstractNum>
  <w:abstractNum w:abstractNumId="13">
    <w:nsid w:val="63532ACF"/>
    <w:multiLevelType w:val="hybridMultilevel"/>
    <w:tmpl w:val="0AC46786"/>
    <w:lvl w:ilvl="0" w:tplc="7A6E3282">
      <w:start w:val="2"/>
      <w:numFmt w:val="decimal"/>
      <w:lvlText w:val="%1"/>
      <w:lvlJc w:val="left"/>
      <w:pPr>
        <w:ind w:left="4409" w:hanging="360"/>
      </w:pPr>
      <w:rPr>
        <w:rFonts w:hint="default"/>
      </w:rPr>
    </w:lvl>
    <w:lvl w:ilvl="1" w:tplc="240A0019" w:tentative="1">
      <w:start w:val="1"/>
      <w:numFmt w:val="lowerLetter"/>
      <w:lvlText w:val="%2."/>
      <w:lvlJc w:val="left"/>
      <w:pPr>
        <w:ind w:left="5129" w:hanging="360"/>
      </w:pPr>
    </w:lvl>
    <w:lvl w:ilvl="2" w:tplc="240A001B" w:tentative="1">
      <w:start w:val="1"/>
      <w:numFmt w:val="lowerRoman"/>
      <w:lvlText w:val="%3."/>
      <w:lvlJc w:val="right"/>
      <w:pPr>
        <w:ind w:left="5849" w:hanging="180"/>
      </w:pPr>
    </w:lvl>
    <w:lvl w:ilvl="3" w:tplc="240A000F" w:tentative="1">
      <w:start w:val="1"/>
      <w:numFmt w:val="decimal"/>
      <w:lvlText w:val="%4."/>
      <w:lvlJc w:val="left"/>
      <w:pPr>
        <w:ind w:left="6569" w:hanging="360"/>
      </w:pPr>
    </w:lvl>
    <w:lvl w:ilvl="4" w:tplc="240A0019" w:tentative="1">
      <w:start w:val="1"/>
      <w:numFmt w:val="lowerLetter"/>
      <w:lvlText w:val="%5."/>
      <w:lvlJc w:val="left"/>
      <w:pPr>
        <w:ind w:left="7289" w:hanging="360"/>
      </w:pPr>
    </w:lvl>
    <w:lvl w:ilvl="5" w:tplc="240A001B" w:tentative="1">
      <w:start w:val="1"/>
      <w:numFmt w:val="lowerRoman"/>
      <w:lvlText w:val="%6."/>
      <w:lvlJc w:val="right"/>
      <w:pPr>
        <w:ind w:left="8009" w:hanging="180"/>
      </w:pPr>
    </w:lvl>
    <w:lvl w:ilvl="6" w:tplc="240A000F" w:tentative="1">
      <w:start w:val="1"/>
      <w:numFmt w:val="decimal"/>
      <w:lvlText w:val="%7."/>
      <w:lvlJc w:val="left"/>
      <w:pPr>
        <w:ind w:left="8729" w:hanging="360"/>
      </w:pPr>
    </w:lvl>
    <w:lvl w:ilvl="7" w:tplc="240A0019" w:tentative="1">
      <w:start w:val="1"/>
      <w:numFmt w:val="lowerLetter"/>
      <w:lvlText w:val="%8."/>
      <w:lvlJc w:val="left"/>
      <w:pPr>
        <w:ind w:left="9449" w:hanging="360"/>
      </w:pPr>
    </w:lvl>
    <w:lvl w:ilvl="8" w:tplc="240A001B" w:tentative="1">
      <w:start w:val="1"/>
      <w:numFmt w:val="lowerRoman"/>
      <w:lvlText w:val="%9."/>
      <w:lvlJc w:val="right"/>
      <w:pPr>
        <w:ind w:left="10169" w:hanging="180"/>
      </w:pPr>
    </w:lvl>
  </w:abstractNum>
  <w:abstractNum w:abstractNumId="14">
    <w:nsid w:val="743F5939"/>
    <w:multiLevelType w:val="multilevel"/>
    <w:tmpl w:val="1A9658FC"/>
    <w:lvl w:ilvl="0">
      <w:start w:val="2"/>
      <w:numFmt w:val="decimal"/>
      <w:lvlText w:val="%1"/>
      <w:lvlJc w:val="left"/>
      <w:pPr>
        <w:ind w:left="990" w:hanging="403"/>
      </w:pPr>
      <w:rPr>
        <w:rFonts w:hint="default"/>
        <w:lang w:val="es-ES" w:eastAsia="en-US" w:bidi="ar-SA"/>
      </w:rPr>
    </w:lvl>
    <w:lvl w:ilvl="1">
      <w:start w:val="1"/>
      <w:numFmt w:val="decimal"/>
      <w:lvlText w:val="%1.%2"/>
      <w:lvlJc w:val="left"/>
      <w:pPr>
        <w:ind w:left="990" w:hanging="403"/>
      </w:pPr>
      <w:rPr>
        <w:rFonts w:ascii="Arial" w:eastAsia="Arial" w:hAnsi="Arial" w:cs="Arial" w:hint="default"/>
        <w:b/>
        <w:bCs/>
        <w:w w:val="99"/>
        <w:sz w:val="24"/>
        <w:szCs w:val="24"/>
        <w:lang w:val="es-ES" w:eastAsia="en-US" w:bidi="ar-SA"/>
      </w:rPr>
    </w:lvl>
    <w:lvl w:ilvl="2">
      <w:numFmt w:val="bullet"/>
      <w:lvlText w:val="•"/>
      <w:lvlJc w:val="left"/>
      <w:pPr>
        <w:ind w:left="2896" w:hanging="403"/>
      </w:pPr>
      <w:rPr>
        <w:rFonts w:hint="default"/>
        <w:lang w:val="es-ES" w:eastAsia="en-US" w:bidi="ar-SA"/>
      </w:rPr>
    </w:lvl>
    <w:lvl w:ilvl="3">
      <w:numFmt w:val="bullet"/>
      <w:lvlText w:val="•"/>
      <w:lvlJc w:val="left"/>
      <w:pPr>
        <w:ind w:left="3844" w:hanging="403"/>
      </w:pPr>
      <w:rPr>
        <w:rFonts w:hint="default"/>
        <w:lang w:val="es-ES" w:eastAsia="en-US" w:bidi="ar-SA"/>
      </w:rPr>
    </w:lvl>
    <w:lvl w:ilvl="4">
      <w:numFmt w:val="bullet"/>
      <w:lvlText w:val="•"/>
      <w:lvlJc w:val="left"/>
      <w:pPr>
        <w:ind w:left="4792" w:hanging="403"/>
      </w:pPr>
      <w:rPr>
        <w:rFonts w:hint="default"/>
        <w:lang w:val="es-ES" w:eastAsia="en-US" w:bidi="ar-SA"/>
      </w:rPr>
    </w:lvl>
    <w:lvl w:ilvl="5">
      <w:numFmt w:val="bullet"/>
      <w:lvlText w:val="•"/>
      <w:lvlJc w:val="left"/>
      <w:pPr>
        <w:ind w:left="5740" w:hanging="403"/>
      </w:pPr>
      <w:rPr>
        <w:rFonts w:hint="default"/>
        <w:lang w:val="es-ES" w:eastAsia="en-US" w:bidi="ar-SA"/>
      </w:rPr>
    </w:lvl>
    <w:lvl w:ilvl="6">
      <w:numFmt w:val="bullet"/>
      <w:lvlText w:val="•"/>
      <w:lvlJc w:val="left"/>
      <w:pPr>
        <w:ind w:left="6688" w:hanging="403"/>
      </w:pPr>
      <w:rPr>
        <w:rFonts w:hint="default"/>
        <w:lang w:val="es-ES" w:eastAsia="en-US" w:bidi="ar-SA"/>
      </w:rPr>
    </w:lvl>
    <w:lvl w:ilvl="7">
      <w:numFmt w:val="bullet"/>
      <w:lvlText w:val="•"/>
      <w:lvlJc w:val="left"/>
      <w:pPr>
        <w:ind w:left="7636" w:hanging="403"/>
      </w:pPr>
      <w:rPr>
        <w:rFonts w:hint="default"/>
        <w:lang w:val="es-ES" w:eastAsia="en-US" w:bidi="ar-SA"/>
      </w:rPr>
    </w:lvl>
    <w:lvl w:ilvl="8">
      <w:numFmt w:val="bullet"/>
      <w:lvlText w:val="•"/>
      <w:lvlJc w:val="left"/>
      <w:pPr>
        <w:ind w:left="8584" w:hanging="403"/>
      </w:pPr>
      <w:rPr>
        <w:rFonts w:hint="default"/>
        <w:lang w:val="es-ES" w:eastAsia="en-US" w:bidi="ar-SA"/>
      </w:rPr>
    </w:lvl>
  </w:abstractNum>
  <w:abstractNum w:abstractNumId="15">
    <w:nsid w:val="773A4A1A"/>
    <w:multiLevelType w:val="multilevel"/>
    <w:tmpl w:val="65D6582E"/>
    <w:lvl w:ilvl="0">
      <w:start w:val="2"/>
      <w:numFmt w:val="decimal"/>
      <w:lvlText w:val="%1"/>
      <w:lvlJc w:val="left"/>
      <w:pPr>
        <w:ind w:left="946" w:hanging="401"/>
      </w:pPr>
      <w:rPr>
        <w:rFonts w:hint="default"/>
        <w:lang w:val="es-ES" w:eastAsia="en-US" w:bidi="ar-SA"/>
      </w:rPr>
    </w:lvl>
    <w:lvl w:ilvl="1">
      <w:start w:val="1"/>
      <w:numFmt w:val="decimal"/>
      <w:lvlText w:val="%1.%2"/>
      <w:lvlJc w:val="left"/>
      <w:pPr>
        <w:ind w:left="946" w:hanging="401"/>
        <w:jc w:val="right"/>
      </w:pPr>
      <w:rPr>
        <w:rFonts w:hint="default"/>
        <w:b/>
        <w:bCs/>
        <w:w w:val="99"/>
        <w:lang w:val="es-ES" w:eastAsia="en-US" w:bidi="ar-SA"/>
      </w:rPr>
    </w:lvl>
    <w:lvl w:ilvl="2">
      <w:numFmt w:val="bullet"/>
      <w:lvlText w:val="•"/>
      <w:lvlJc w:val="left"/>
      <w:pPr>
        <w:ind w:left="2780" w:hanging="401"/>
      </w:pPr>
      <w:rPr>
        <w:rFonts w:hint="default"/>
        <w:lang w:val="es-ES" w:eastAsia="en-US" w:bidi="ar-SA"/>
      </w:rPr>
    </w:lvl>
    <w:lvl w:ilvl="3">
      <w:numFmt w:val="bullet"/>
      <w:lvlText w:val="•"/>
      <w:lvlJc w:val="left"/>
      <w:pPr>
        <w:ind w:left="3700" w:hanging="401"/>
      </w:pPr>
      <w:rPr>
        <w:rFonts w:hint="default"/>
        <w:lang w:val="es-ES" w:eastAsia="en-US" w:bidi="ar-SA"/>
      </w:rPr>
    </w:lvl>
    <w:lvl w:ilvl="4">
      <w:numFmt w:val="bullet"/>
      <w:lvlText w:val="•"/>
      <w:lvlJc w:val="left"/>
      <w:pPr>
        <w:ind w:left="4620" w:hanging="401"/>
      </w:pPr>
      <w:rPr>
        <w:rFonts w:hint="default"/>
        <w:lang w:val="es-ES" w:eastAsia="en-US" w:bidi="ar-SA"/>
      </w:rPr>
    </w:lvl>
    <w:lvl w:ilvl="5">
      <w:numFmt w:val="bullet"/>
      <w:lvlText w:val="•"/>
      <w:lvlJc w:val="left"/>
      <w:pPr>
        <w:ind w:left="5540" w:hanging="401"/>
      </w:pPr>
      <w:rPr>
        <w:rFonts w:hint="default"/>
        <w:lang w:val="es-ES" w:eastAsia="en-US" w:bidi="ar-SA"/>
      </w:rPr>
    </w:lvl>
    <w:lvl w:ilvl="6">
      <w:numFmt w:val="bullet"/>
      <w:lvlText w:val="•"/>
      <w:lvlJc w:val="left"/>
      <w:pPr>
        <w:ind w:left="6460" w:hanging="401"/>
      </w:pPr>
      <w:rPr>
        <w:rFonts w:hint="default"/>
        <w:lang w:val="es-ES" w:eastAsia="en-US" w:bidi="ar-SA"/>
      </w:rPr>
    </w:lvl>
    <w:lvl w:ilvl="7">
      <w:numFmt w:val="bullet"/>
      <w:lvlText w:val="•"/>
      <w:lvlJc w:val="left"/>
      <w:pPr>
        <w:ind w:left="7380" w:hanging="401"/>
      </w:pPr>
      <w:rPr>
        <w:rFonts w:hint="default"/>
        <w:lang w:val="es-ES" w:eastAsia="en-US" w:bidi="ar-SA"/>
      </w:rPr>
    </w:lvl>
    <w:lvl w:ilvl="8">
      <w:numFmt w:val="bullet"/>
      <w:lvlText w:val="•"/>
      <w:lvlJc w:val="left"/>
      <w:pPr>
        <w:ind w:left="8300" w:hanging="401"/>
      </w:pPr>
      <w:rPr>
        <w:rFonts w:hint="default"/>
        <w:lang w:val="es-ES" w:eastAsia="en-US" w:bidi="ar-SA"/>
      </w:rPr>
    </w:lvl>
  </w:abstractNum>
  <w:abstractNum w:abstractNumId="16">
    <w:nsid w:val="7A1F50ED"/>
    <w:multiLevelType w:val="multilevel"/>
    <w:tmpl w:val="3E663C56"/>
    <w:lvl w:ilvl="0">
      <w:start w:val="1"/>
      <w:numFmt w:val="decimal"/>
      <w:lvlText w:val="%1."/>
      <w:lvlJc w:val="left"/>
      <w:pPr>
        <w:ind w:left="856" w:hanging="269"/>
      </w:pPr>
      <w:rPr>
        <w:rFonts w:ascii="Arial" w:eastAsia="Arial" w:hAnsi="Arial" w:cs="Arial" w:hint="default"/>
        <w:w w:val="99"/>
        <w:sz w:val="24"/>
        <w:szCs w:val="24"/>
        <w:lang w:val="es-ES" w:eastAsia="en-US" w:bidi="ar-SA"/>
      </w:rPr>
    </w:lvl>
    <w:lvl w:ilvl="1">
      <w:start w:val="1"/>
      <w:numFmt w:val="decimal"/>
      <w:lvlText w:val="%1.%2"/>
      <w:lvlJc w:val="left"/>
      <w:pPr>
        <w:ind w:left="990" w:hanging="403"/>
      </w:pPr>
      <w:rPr>
        <w:rFonts w:ascii="Arial" w:eastAsia="Arial" w:hAnsi="Arial" w:cs="Arial" w:hint="default"/>
        <w:w w:val="99"/>
        <w:sz w:val="24"/>
        <w:szCs w:val="24"/>
        <w:lang w:val="es-ES" w:eastAsia="en-US" w:bidi="ar-SA"/>
      </w:rPr>
    </w:lvl>
    <w:lvl w:ilvl="2">
      <w:start w:val="1"/>
      <w:numFmt w:val="decimal"/>
      <w:lvlText w:val="%1.%2.%3"/>
      <w:lvlJc w:val="left"/>
      <w:pPr>
        <w:ind w:left="1189" w:hanging="602"/>
      </w:pPr>
      <w:rPr>
        <w:rFonts w:ascii="Arial" w:eastAsia="Arial" w:hAnsi="Arial" w:cs="Arial" w:hint="default"/>
        <w:spacing w:val="-2"/>
        <w:w w:val="99"/>
        <w:sz w:val="24"/>
        <w:szCs w:val="24"/>
        <w:lang w:val="es-ES" w:eastAsia="en-US" w:bidi="ar-SA"/>
      </w:rPr>
    </w:lvl>
    <w:lvl w:ilvl="3">
      <w:start w:val="1"/>
      <w:numFmt w:val="decimal"/>
      <w:lvlText w:val="%1.%2.%3.%4"/>
      <w:lvlJc w:val="left"/>
      <w:pPr>
        <w:ind w:left="1389" w:hanging="801"/>
      </w:pPr>
      <w:rPr>
        <w:rFonts w:ascii="Arial" w:eastAsia="Arial" w:hAnsi="Arial" w:cs="Arial" w:hint="default"/>
        <w:spacing w:val="-2"/>
        <w:w w:val="99"/>
        <w:sz w:val="24"/>
        <w:szCs w:val="24"/>
        <w:lang w:val="es-ES" w:eastAsia="en-US" w:bidi="ar-SA"/>
      </w:rPr>
    </w:lvl>
    <w:lvl w:ilvl="4">
      <w:numFmt w:val="bullet"/>
      <w:lvlText w:val="•"/>
      <w:lvlJc w:val="left"/>
      <w:pPr>
        <w:ind w:left="1380" w:hanging="801"/>
      </w:pPr>
      <w:rPr>
        <w:rFonts w:hint="default"/>
        <w:lang w:val="es-ES" w:eastAsia="en-US" w:bidi="ar-SA"/>
      </w:rPr>
    </w:lvl>
    <w:lvl w:ilvl="5">
      <w:numFmt w:val="bullet"/>
      <w:lvlText w:val="•"/>
      <w:lvlJc w:val="left"/>
      <w:pPr>
        <w:ind w:left="2896" w:hanging="801"/>
      </w:pPr>
      <w:rPr>
        <w:rFonts w:hint="default"/>
        <w:lang w:val="es-ES" w:eastAsia="en-US" w:bidi="ar-SA"/>
      </w:rPr>
    </w:lvl>
    <w:lvl w:ilvl="6">
      <w:numFmt w:val="bullet"/>
      <w:lvlText w:val="•"/>
      <w:lvlJc w:val="left"/>
      <w:pPr>
        <w:ind w:left="4413" w:hanging="801"/>
      </w:pPr>
      <w:rPr>
        <w:rFonts w:hint="default"/>
        <w:lang w:val="es-ES" w:eastAsia="en-US" w:bidi="ar-SA"/>
      </w:rPr>
    </w:lvl>
    <w:lvl w:ilvl="7">
      <w:numFmt w:val="bullet"/>
      <w:lvlText w:val="•"/>
      <w:lvlJc w:val="left"/>
      <w:pPr>
        <w:ind w:left="5930" w:hanging="801"/>
      </w:pPr>
      <w:rPr>
        <w:rFonts w:hint="default"/>
        <w:lang w:val="es-ES" w:eastAsia="en-US" w:bidi="ar-SA"/>
      </w:rPr>
    </w:lvl>
    <w:lvl w:ilvl="8">
      <w:numFmt w:val="bullet"/>
      <w:lvlText w:val="•"/>
      <w:lvlJc w:val="left"/>
      <w:pPr>
        <w:ind w:left="7446" w:hanging="801"/>
      </w:pPr>
      <w:rPr>
        <w:rFonts w:hint="default"/>
        <w:lang w:val="es-ES" w:eastAsia="en-US" w:bidi="ar-SA"/>
      </w:rPr>
    </w:lvl>
  </w:abstractNum>
  <w:num w:numId="1">
    <w:abstractNumId w:val="16"/>
  </w:num>
  <w:num w:numId="2">
    <w:abstractNumId w:val="4"/>
  </w:num>
  <w:num w:numId="3">
    <w:abstractNumId w:val="8"/>
  </w:num>
  <w:num w:numId="4">
    <w:abstractNumId w:val="10"/>
  </w:num>
  <w:num w:numId="5">
    <w:abstractNumId w:val="11"/>
  </w:num>
  <w:num w:numId="6">
    <w:abstractNumId w:val="12"/>
  </w:num>
  <w:num w:numId="7">
    <w:abstractNumId w:val="1"/>
  </w:num>
  <w:num w:numId="8">
    <w:abstractNumId w:val="14"/>
  </w:num>
  <w:num w:numId="9">
    <w:abstractNumId w:val="2"/>
  </w:num>
  <w:num w:numId="10">
    <w:abstractNumId w:val="13"/>
  </w:num>
  <w:num w:numId="11">
    <w:abstractNumId w:val="5"/>
  </w:num>
  <w:num w:numId="12">
    <w:abstractNumId w:val="15"/>
  </w:num>
  <w:num w:numId="13">
    <w:abstractNumId w:val="3"/>
  </w:num>
  <w:num w:numId="14">
    <w:abstractNumId w:val="0"/>
  </w:num>
  <w:num w:numId="15">
    <w:abstractNumId w:val="7"/>
  </w:num>
  <w:num w:numId="16">
    <w:abstractNumId w:val="6"/>
  </w:num>
  <w:num w:numId="17">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ensa">
    <w15:presenceInfo w15:providerId="None" w15:userId="cen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5E9"/>
    <w:rsid w:val="00093A9A"/>
    <w:rsid w:val="000D5208"/>
    <w:rsid w:val="000E4F6F"/>
    <w:rsid w:val="00105E6A"/>
    <w:rsid w:val="001105F7"/>
    <w:rsid w:val="00173B2E"/>
    <w:rsid w:val="001A6057"/>
    <w:rsid w:val="001E1B49"/>
    <w:rsid w:val="002B15CB"/>
    <w:rsid w:val="002D5ACD"/>
    <w:rsid w:val="002E7895"/>
    <w:rsid w:val="003056D8"/>
    <w:rsid w:val="00313431"/>
    <w:rsid w:val="00355369"/>
    <w:rsid w:val="00355397"/>
    <w:rsid w:val="003E08BA"/>
    <w:rsid w:val="003E124F"/>
    <w:rsid w:val="00412F20"/>
    <w:rsid w:val="00483D4C"/>
    <w:rsid w:val="004B7C75"/>
    <w:rsid w:val="004D095A"/>
    <w:rsid w:val="004F21CE"/>
    <w:rsid w:val="004F3C0B"/>
    <w:rsid w:val="00533717"/>
    <w:rsid w:val="005629B5"/>
    <w:rsid w:val="00581C40"/>
    <w:rsid w:val="005A14E7"/>
    <w:rsid w:val="00623971"/>
    <w:rsid w:val="0066132F"/>
    <w:rsid w:val="006B35E9"/>
    <w:rsid w:val="006E08FE"/>
    <w:rsid w:val="007835B8"/>
    <w:rsid w:val="00792E4A"/>
    <w:rsid w:val="007B7539"/>
    <w:rsid w:val="008E4014"/>
    <w:rsid w:val="00931A19"/>
    <w:rsid w:val="009B7BE8"/>
    <w:rsid w:val="009D2BA7"/>
    <w:rsid w:val="00A43D5A"/>
    <w:rsid w:val="00A46414"/>
    <w:rsid w:val="00A5586F"/>
    <w:rsid w:val="00A73BCC"/>
    <w:rsid w:val="00A954B4"/>
    <w:rsid w:val="00AA1DFE"/>
    <w:rsid w:val="00AF5B03"/>
    <w:rsid w:val="00B03A8A"/>
    <w:rsid w:val="00B53F81"/>
    <w:rsid w:val="00B80BDA"/>
    <w:rsid w:val="00B8791C"/>
    <w:rsid w:val="00B92CE8"/>
    <w:rsid w:val="00BB2B50"/>
    <w:rsid w:val="00BE614E"/>
    <w:rsid w:val="00C30E1F"/>
    <w:rsid w:val="00C379B7"/>
    <w:rsid w:val="00C86124"/>
    <w:rsid w:val="00C92FBC"/>
    <w:rsid w:val="00C96BA2"/>
    <w:rsid w:val="00CE1D33"/>
    <w:rsid w:val="00D02BB6"/>
    <w:rsid w:val="00D21753"/>
    <w:rsid w:val="00D822FC"/>
    <w:rsid w:val="00D944E4"/>
    <w:rsid w:val="00D95D11"/>
    <w:rsid w:val="00DB5377"/>
    <w:rsid w:val="00DF20C7"/>
    <w:rsid w:val="00DF4061"/>
    <w:rsid w:val="00E870D9"/>
    <w:rsid w:val="00E94FBB"/>
    <w:rsid w:val="00E97B85"/>
    <w:rsid w:val="00EA05E9"/>
    <w:rsid w:val="00EA5BBF"/>
    <w:rsid w:val="00ED649F"/>
    <w:rsid w:val="00EF4A2B"/>
    <w:rsid w:val="00F42C55"/>
    <w:rsid w:val="00F62BD2"/>
    <w:rsid w:val="00FA7789"/>
    <w:rsid w:val="00FD15E9"/>
    <w:rsid w:val="00FD67DD"/>
    <w:rsid w:val="00FF6C2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EFABF-9650-4251-937F-0AF5CDC91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B35E9"/>
    <w:pPr>
      <w:widowControl w:val="0"/>
      <w:autoSpaceDE w:val="0"/>
      <w:autoSpaceDN w:val="0"/>
      <w:spacing w:after="0" w:line="240" w:lineRule="auto"/>
    </w:pPr>
    <w:rPr>
      <w:rFonts w:ascii="Arial" w:eastAsia="Arial" w:hAnsi="Arial" w:cs="Arial"/>
      <w:lang w:val="es-ES"/>
    </w:rPr>
  </w:style>
  <w:style w:type="paragraph" w:styleId="Ttulo1">
    <w:name w:val="heading 1"/>
    <w:basedOn w:val="Normal"/>
    <w:link w:val="Ttulo1Car"/>
    <w:uiPriority w:val="1"/>
    <w:qFormat/>
    <w:rsid w:val="00FD67DD"/>
    <w:pPr>
      <w:spacing w:before="91"/>
      <w:jc w:val="center"/>
      <w:outlineLvl w:val="0"/>
    </w:pPr>
    <w:rPr>
      <w:b/>
      <w:bCs/>
      <w:sz w:val="36"/>
      <w:szCs w:val="28"/>
    </w:rPr>
  </w:style>
  <w:style w:type="paragraph" w:styleId="Ttulo2">
    <w:name w:val="heading 2"/>
    <w:basedOn w:val="Normal"/>
    <w:next w:val="Normal"/>
    <w:link w:val="Ttulo2Car"/>
    <w:uiPriority w:val="9"/>
    <w:unhideWhenUsed/>
    <w:qFormat/>
    <w:rsid w:val="00BB2B50"/>
    <w:pPr>
      <w:keepNext/>
      <w:keepLines/>
      <w:spacing w:before="40" w:line="360" w:lineRule="auto"/>
      <w:outlineLvl w:val="1"/>
    </w:pPr>
    <w:rPr>
      <w:rFonts w:asciiTheme="majorHAnsi" w:eastAsiaTheme="majorEastAsia" w:hAnsiTheme="majorHAnsi" w:cstheme="majorBidi"/>
      <w:b/>
      <w:sz w:val="36"/>
      <w:szCs w:val="26"/>
    </w:rPr>
  </w:style>
  <w:style w:type="paragraph" w:styleId="Ttulo3">
    <w:name w:val="heading 3"/>
    <w:basedOn w:val="Normal"/>
    <w:next w:val="Normal"/>
    <w:link w:val="Ttulo3Car"/>
    <w:uiPriority w:val="9"/>
    <w:unhideWhenUsed/>
    <w:qFormat/>
    <w:rsid w:val="00D822FC"/>
    <w:pPr>
      <w:keepNext/>
      <w:keepLines/>
      <w:spacing w:before="40"/>
      <w:outlineLvl w:val="2"/>
    </w:pPr>
    <w:rPr>
      <w:rFonts w:asciiTheme="majorHAnsi" w:eastAsiaTheme="majorEastAsia" w:hAnsiTheme="majorHAnsi" w:cstheme="majorBidi"/>
      <w:b/>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B35E9"/>
    <w:pPr>
      <w:tabs>
        <w:tab w:val="center" w:pos="4419"/>
        <w:tab w:val="right" w:pos="8838"/>
      </w:tabs>
    </w:pPr>
  </w:style>
  <w:style w:type="character" w:customStyle="1" w:styleId="EncabezadoCar">
    <w:name w:val="Encabezado Car"/>
    <w:basedOn w:val="Fuentedeprrafopredeter"/>
    <w:link w:val="Encabezado"/>
    <w:uiPriority w:val="99"/>
    <w:rsid w:val="006B35E9"/>
  </w:style>
  <w:style w:type="paragraph" w:styleId="Piedepgina">
    <w:name w:val="footer"/>
    <w:basedOn w:val="Normal"/>
    <w:link w:val="PiedepginaCar"/>
    <w:uiPriority w:val="99"/>
    <w:unhideWhenUsed/>
    <w:rsid w:val="006B35E9"/>
    <w:pPr>
      <w:tabs>
        <w:tab w:val="center" w:pos="4419"/>
        <w:tab w:val="right" w:pos="8838"/>
      </w:tabs>
    </w:pPr>
  </w:style>
  <w:style w:type="character" w:customStyle="1" w:styleId="PiedepginaCar">
    <w:name w:val="Pie de página Car"/>
    <w:basedOn w:val="Fuentedeprrafopredeter"/>
    <w:link w:val="Piedepgina"/>
    <w:uiPriority w:val="99"/>
    <w:rsid w:val="006B35E9"/>
  </w:style>
  <w:style w:type="paragraph" w:styleId="Textoindependiente">
    <w:name w:val="Body Text"/>
    <w:basedOn w:val="Normal"/>
    <w:link w:val="TextoindependienteCar"/>
    <w:uiPriority w:val="1"/>
    <w:qFormat/>
    <w:rsid w:val="006B35E9"/>
    <w:rPr>
      <w:sz w:val="24"/>
      <w:szCs w:val="24"/>
    </w:rPr>
  </w:style>
  <w:style w:type="character" w:customStyle="1" w:styleId="TextoindependienteCar">
    <w:name w:val="Texto independiente Car"/>
    <w:basedOn w:val="Fuentedeprrafopredeter"/>
    <w:link w:val="Textoindependiente"/>
    <w:uiPriority w:val="1"/>
    <w:rsid w:val="006B35E9"/>
    <w:rPr>
      <w:rFonts w:ascii="Arial" w:eastAsia="Arial" w:hAnsi="Arial" w:cs="Arial"/>
      <w:sz w:val="24"/>
      <w:szCs w:val="24"/>
      <w:lang w:val="es-ES"/>
    </w:rPr>
  </w:style>
  <w:style w:type="character" w:customStyle="1" w:styleId="Ttulo1Car">
    <w:name w:val="Título 1 Car"/>
    <w:basedOn w:val="Fuentedeprrafopredeter"/>
    <w:link w:val="Ttulo1"/>
    <w:uiPriority w:val="1"/>
    <w:rsid w:val="00FD67DD"/>
    <w:rPr>
      <w:rFonts w:ascii="Arial" w:eastAsia="Arial" w:hAnsi="Arial" w:cs="Arial"/>
      <w:b/>
      <w:bCs/>
      <w:sz w:val="36"/>
      <w:szCs w:val="28"/>
      <w:lang w:val="es-ES"/>
    </w:rPr>
  </w:style>
  <w:style w:type="character" w:customStyle="1" w:styleId="Ttulo2Car">
    <w:name w:val="Título 2 Car"/>
    <w:basedOn w:val="Fuentedeprrafopredeter"/>
    <w:link w:val="Ttulo2"/>
    <w:uiPriority w:val="9"/>
    <w:rsid w:val="00BB2B50"/>
    <w:rPr>
      <w:rFonts w:asciiTheme="majorHAnsi" w:eastAsiaTheme="majorEastAsia" w:hAnsiTheme="majorHAnsi" w:cstheme="majorBidi"/>
      <w:b/>
      <w:sz w:val="36"/>
      <w:szCs w:val="26"/>
      <w:lang w:val="es-ES"/>
    </w:rPr>
  </w:style>
  <w:style w:type="paragraph" w:styleId="Sinespaciado">
    <w:name w:val="No Spacing"/>
    <w:uiPriority w:val="1"/>
    <w:qFormat/>
    <w:rsid w:val="00EA05E9"/>
    <w:pPr>
      <w:widowControl w:val="0"/>
      <w:autoSpaceDE w:val="0"/>
      <w:autoSpaceDN w:val="0"/>
      <w:spacing w:after="0" w:line="240" w:lineRule="auto"/>
    </w:pPr>
    <w:rPr>
      <w:rFonts w:ascii="Arial" w:eastAsia="Arial" w:hAnsi="Arial" w:cs="Arial"/>
      <w:lang w:val="es-ES"/>
    </w:rPr>
  </w:style>
  <w:style w:type="paragraph" w:styleId="Prrafodelista">
    <w:name w:val="List Paragraph"/>
    <w:basedOn w:val="Normal"/>
    <w:uiPriority w:val="1"/>
    <w:qFormat/>
    <w:rsid w:val="003056D8"/>
    <w:pPr>
      <w:ind w:left="588"/>
    </w:pPr>
  </w:style>
  <w:style w:type="character" w:customStyle="1" w:styleId="Ttulo3Car">
    <w:name w:val="Título 3 Car"/>
    <w:basedOn w:val="Fuentedeprrafopredeter"/>
    <w:link w:val="Ttulo3"/>
    <w:uiPriority w:val="9"/>
    <w:rsid w:val="00D822FC"/>
    <w:rPr>
      <w:rFonts w:asciiTheme="majorHAnsi" w:eastAsiaTheme="majorEastAsia" w:hAnsiTheme="majorHAnsi" w:cstheme="majorBidi"/>
      <w:b/>
      <w:sz w:val="36"/>
      <w:szCs w:val="24"/>
      <w:lang w:val="es-ES"/>
    </w:rPr>
  </w:style>
  <w:style w:type="paragraph" w:styleId="Descripcin">
    <w:name w:val="caption"/>
    <w:basedOn w:val="Normal"/>
    <w:next w:val="Normal"/>
    <w:uiPriority w:val="35"/>
    <w:unhideWhenUsed/>
    <w:qFormat/>
    <w:rsid w:val="00D822FC"/>
    <w:pPr>
      <w:spacing w:after="200"/>
    </w:pPr>
    <w:rPr>
      <w:i/>
      <w:iCs/>
      <w:color w:val="44546A" w:themeColor="text2"/>
      <w:sz w:val="18"/>
      <w:szCs w:val="18"/>
    </w:rPr>
  </w:style>
  <w:style w:type="paragraph" w:styleId="TtulodeTDC">
    <w:name w:val="TOC Heading"/>
    <w:basedOn w:val="Ttulo1"/>
    <w:next w:val="Normal"/>
    <w:uiPriority w:val="39"/>
    <w:unhideWhenUsed/>
    <w:qFormat/>
    <w:rsid w:val="00B92CE8"/>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s-CO" w:eastAsia="es-CO"/>
    </w:rPr>
  </w:style>
  <w:style w:type="paragraph" w:styleId="TDC1">
    <w:name w:val="toc 1"/>
    <w:basedOn w:val="Normal"/>
    <w:next w:val="Normal"/>
    <w:autoRedefine/>
    <w:uiPriority w:val="39"/>
    <w:unhideWhenUsed/>
    <w:rsid w:val="00B92CE8"/>
    <w:pPr>
      <w:spacing w:after="100"/>
    </w:pPr>
  </w:style>
  <w:style w:type="paragraph" w:styleId="TDC2">
    <w:name w:val="toc 2"/>
    <w:basedOn w:val="Normal"/>
    <w:next w:val="Normal"/>
    <w:autoRedefine/>
    <w:uiPriority w:val="39"/>
    <w:unhideWhenUsed/>
    <w:rsid w:val="00B92CE8"/>
    <w:pPr>
      <w:spacing w:after="100"/>
      <w:ind w:left="220"/>
    </w:pPr>
  </w:style>
  <w:style w:type="paragraph" w:styleId="TDC3">
    <w:name w:val="toc 3"/>
    <w:basedOn w:val="Normal"/>
    <w:next w:val="Normal"/>
    <w:autoRedefine/>
    <w:uiPriority w:val="39"/>
    <w:unhideWhenUsed/>
    <w:rsid w:val="00B92CE8"/>
    <w:pPr>
      <w:spacing w:after="100"/>
      <w:ind w:left="440"/>
    </w:pPr>
  </w:style>
  <w:style w:type="character" w:styleId="Hipervnculo">
    <w:name w:val="Hyperlink"/>
    <w:basedOn w:val="Fuentedeprrafopredeter"/>
    <w:uiPriority w:val="99"/>
    <w:unhideWhenUsed/>
    <w:rsid w:val="00B92CE8"/>
    <w:rPr>
      <w:color w:val="0563C1" w:themeColor="hyperlink"/>
      <w:u w:val="single"/>
    </w:rPr>
  </w:style>
  <w:style w:type="paragraph" w:styleId="Tabladeilustraciones">
    <w:name w:val="table of figures"/>
    <w:basedOn w:val="Normal"/>
    <w:next w:val="Normal"/>
    <w:uiPriority w:val="99"/>
    <w:unhideWhenUsed/>
    <w:rsid w:val="00D02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702-1\Downloads\MANUAL%20DE%20USUARIO.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file:///C:\Users\702-1\Downloads\MANUAL%20DE%20USUARIO.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file:///C:\Users\702-1\Downloads\MANUAL%20DE%20USUARIO.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702-1\Downloads\MANUAL%20DE%20USUARIO.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file:///C:\Users\702-1\Downloads\MANUAL%20DE%20USUARIO.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hyperlink" Target="file:///C:\Users\702-1\Downloads\MANUAL%20DE%20USUARIO.docx"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702-1\Downloads\MANUAL%20DE%20USUARIO.docx" TargetMode="External"/><Relationship Id="rId14" Type="http://schemas.openxmlformats.org/officeDocument/2006/relationships/hyperlink" Target="file:///C:\Users\702-1\Downloads\MANUAL%20DE%20USUARI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file:///C:\Users\702-1\Downloads\MANUAL%20DE%20USUARIO.docx" TargetMode="External"/><Relationship Id="rId51" Type="http://schemas.openxmlformats.org/officeDocument/2006/relationships/footer" Target="footer1.xml"/></Relationships>
</file>

<file path=word/_rels/footer1.xml.rels><?xml version="1.0" encoding="UTF-8" standalone="yes"?>
<Relationships xmlns="http://schemas.openxmlformats.org/package/2006/relationships"><Relationship Id="rId8" Type="http://schemas.openxmlformats.org/officeDocument/2006/relationships/image" Target="media/image43.png"/><Relationship Id="rId3" Type="http://schemas.openxmlformats.org/officeDocument/2006/relationships/image" Target="media/image38.png"/><Relationship Id="rId7" Type="http://schemas.openxmlformats.org/officeDocument/2006/relationships/image" Target="media/image42.png"/><Relationship Id="rId12" Type="http://schemas.openxmlformats.org/officeDocument/2006/relationships/image" Target="media/image47.png"/><Relationship Id="rId2" Type="http://schemas.openxmlformats.org/officeDocument/2006/relationships/image" Target="media/image37.png"/><Relationship Id="rId1" Type="http://schemas.openxmlformats.org/officeDocument/2006/relationships/image" Target="media/image36.png"/><Relationship Id="rId6" Type="http://schemas.openxmlformats.org/officeDocument/2006/relationships/image" Target="media/image41.png"/><Relationship Id="rId11" Type="http://schemas.openxmlformats.org/officeDocument/2006/relationships/image" Target="media/image46.png"/><Relationship Id="rId5" Type="http://schemas.openxmlformats.org/officeDocument/2006/relationships/image" Target="media/image40.png"/><Relationship Id="rId10" Type="http://schemas.openxmlformats.org/officeDocument/2006/relationships/image" Target="media/image45.png"/><Relationship Id="rId4" Type="http://schemas.openxmlformats.org/officeDocument/2006/relationships/image" Target="media/image39.png"/><Relationship Id="rId9"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02C2-C688-4163-8348-D146BDD7B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38</Pages>
  <Words>3730</Words>
  <Characters>20515</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censa</dc:creator>
  <cp:keywords/>
  <dc:description/>
  <cp:lastModifiedBy>Sala7-1</cp:lastModifiedBy>
  <cp:revision>3</cp:revision>
  <dcterms:created xsi:type="dcterms:W3CDTF">2020-03-04T16:03:00Z</dcterms:created>
  <dcterms:modified xsi:type="dcterms:W3CDTF">2020-03-04T16:32:00Z</dcterms:modified>
</cp:coreProperties>
</file>