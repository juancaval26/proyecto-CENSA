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414" w:rsidRDefault="00A46414"/>
    <w:p w:rsidR="006B35E9" w:rsidRDefault="006B35E9"/>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6B35E9">
      <w:pPr>
        <w:ind w:right="1595"/>
        <w:jc w:val="center"/>
        <w:rPr>
          <w:rFonts w:ascii="Trebuchet MS"/>
          <w:b/>
          <w:sz w:val="40"/>
        </w:rPr>
      </w:pPr>
    </w:p>
    <w:p w:rsidR="006B35E9" w:rsidRDefault="006B35E9" w:rsidP="00D50CF9">
      <w:pPr>
        <w:ind w:right="1595"/>
        <w:rPr>
          <w:rFonts w:ascii="Trebuchet MS"/>
          <w:b/>
          <w:sz w:val="40"/>
        </w:rPr>
      </w:pPr>
    </w:p>
    <w:p w:rsidR="006B35E9" w:rsidRPr="006B35E9" w:rsidRDefault="006B35E9" w:rsidP="006B35E9">
      <w:pPr>
        <w:ind w:right="1595"/>
        <w:jc w:val="center"/>
        <w:rPr>
          <w:rFonts w:ascii="Trebuchet MS"/>
          <w:b/>
          <w:sz w:val="44"/>
          <w:szCs w:val="44"/>
        </w:rPr>
      </w:pPr>
    </w:p>
    <w:p w:rsidR="006B35E9" w:rsidRPr="003A100B" w:rsidRDefault="006B35E9" w:rsidP="003A100B">
      <w:pPr>
        <w:pStyle w:val="Ttulo1"/>
      </w:pPr>
      <w:bookmarkStart w:id="0" w:name="_Toc34249956"/>
      <w:r w:rsidRPr="003A100B">
        <w:t>MANUAL DE</w:t>
      </w:r>
      <w:r w:rsidR="00FD67DD" w:rsidRPr="003A100B">
        <w:t xml:space="preserve"> </w:t>
      </w:r>
      <w:r w:rsidRPr="003A100B">
        <w:t xml:space="preserve"> USUARIO</w:t>
      </w:r>
      <w:r w:rsidR="00D50CF9" w:rsidRPr="003A100B">
        <w:t xml:space="preserve"> PARA ESTUDIANTES</w:t>
      </w:r>
      <w:bookmarkEnd w:id="0"/>
    </w:p>
    <w:p w:rsidR="00D50CF9" w:rsidRDefault="00D50CF9" w:rsidP="00B92CE8">
      <w:pPr>
        <w:pStyle w:val="Ttulo1"/>
      </w:pPr>
    </w:p>
    <w:p w:rsidR="00D50CF9" w:rsidRPr="003A100B" w:rsidRDefault="00D50CF9" w:rsidP="003A100B">
      <w:pPr>
        <w:pStyle w:val="Ttulo1"/>
      </w:pPr>
    </w:p>
    <w:p w:rsidR="00D50CF9" w:rsidRPr="003A100B" w:rsidRDefault="00D50CF9" w:rsidP="003A100B">
      <w:pPr>
        <w:pStyle w:val="Ttulo1"/>
      </w:pPr>
      <w:bookmarkStart w:id="1" w:name="_Toc34249957"/>
      <w:r w:rsidRPr="003A100B">
        <w:t>BITÁCORAS CENSA</w:t>
      </w:r>
      <w:bookmarkEnd w:id="1"/>
    </w:p>
    <w:p w:rsidR="00D50CF9" w:rsidRDefault="00D50CF9" w:rsidP="00B92CE8">
      <w:pPr>
        <w:pStyle w:val="Ttulo1"/>
      </w:pPr>
    </w:p>
    <w:p w:rsidR="00D50CF9" w:rsidRPr="003A100B" w:rsidRDefault="00D50CF9" w:rsidP="003A100B">
      <w:pPr>
        <w:pStyle w:val="Ttulo1"/>
      </w:pPr>
      <w:bookmarkStart w:id="2" w:name="_Toc34249958"/>
      <w:r w:rsidRPr="003A100B">
        <w:t>2020</w:t>
      </w:r>
      <w:bookmarkEnd w:id="2"/>
    </w:p>
    <w:p w:rsidR="00FD67DD" w:rsidRPr="00FD67DD" w:rsidRDefault="00FD67DD" w:rsidP="00FD67DD"/>
    <w:p w:rsidR="006B35E9" w:rsidRDefault="006B35E9" w:rsidP="00FD67DD">
      <w:pPr>
        <w:pStyle w:val="Ttulo1"/>
      </w:pPr>
    </w:p>
    <w:p w:rsidR="00FD67DD" w:rsidRDefault="00FD67DD" w:rsidP="00FD67DD">
      <w:pPr>
        <w:pStyle w:val="Ttulo1"/>
      </w:pPr>
    </w:p>
    <w:p w:rsidR="006B35E9" w:rsidRPr="006B35E9" w:rsidRDefault="006B35E9" w:rsidP="006B35E9">
      <w:pPr>
        <w:spacing w:before="1" w:line="357" w:lineRule="auto"/>
        <w:ind w:left="2746" w:right="3268" w:hanging="944"/>
        <w:jc w:val="center"/>
        <w:rPr>
          <w:sz w:val="28"/>
          <w:szCs w:val="28"/>
        </w:rPr>
      </w:pPr>
    </w:p>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6B35E9" w:rsidRDefault="006B35E9"/>
    <w:p w:rsidR="00CE1D33" w:rsidRDefault="00CE1D33"/>
    <w:p w:rsidR="00FD67DD" w:rsidRDefault="00FD67DD"/>
    <w:p w:rsidR="00FD67DD" w:rsidRDefault="00FD67DD"/>
    <w:p w:rsidR="003056D8" w:rsidRDefault="003056D8"/>
    <w:p w:rsidR="003056D8" w:rsidRPr="003A100B" w:rsidRDefault="003056D8" w:rsidP="003A100B">
      <w:pPr>
        <w:pStyle w:val="Ttulo1"/>
      </w:pPr>
      <w:bookmarkStart w:id="3" w:name="_Toc34249959"/>
      <w:r w:rsidRPr="003A100B">
        <w:t>Licenciamiento y derechos de autor</w:t>
      </w:r>
      <w:bookmarkEnd w:id="3"/>
    </w:p>
    <w:p w:rsidR="003056D8" w:rsidRPr="00DF20C7" w:rsidRDefault="003056D8" w:rsidP="00B92CE8">
      <w:pPr>
        <w:pStyle w:val="Prrafodelista"/>
      </w:pPr>
    </w:p>
    <w:p w:rsidR="003056D8" w:rsidRPr="00DF20C7" w:rsidRDefault="003056D8" w:rsidP="00D50CF9">
      <w:pPr>
        <w:pStyle w:val="Prrafodelista"/>
        <w:jc w:val="both"/>
      </w:pPr>
      <w:ins w:id="4" w:author="censa" w:date="2019-12-09T10:32:00Z">
        <w:r w:rsidRPr="00DF20C7">
          <w:t xml:space="preserve">El centro de Sistemas de Antioquia </w:t>
        </w:r>
      </w:ins>
      <w:r w:rsidRPr="00DF20C7">
        <w:t>CENSA, recibe una única licencia de uso. Se le prohíbe la reproducción o copia total o parcial de este, al igual los manuales de uso y operación.</w:t>
      </w:r>
    </w:p>
    <w:p w:rsidR="00D50CF9" w:rsidRDefault="003056D8" w:rsidP="00D50CF9">
      <w:pPr>
        <w:pStyle w:val="Prrafodelista"/>
        <w:jc w:val="both"/>
      </w:pPr>
      <w:ins w:id="5" w:author="censa" w:date="2019-12-09T10:34:00Z">
        <w:r w:rsidRPr="00DF20C7">
          <w:t>El centro de Sistemas de Antioquia CENSA</w:t>
        </w:r>
        <w:r w:rsidRPr="00DF20C7" w:rsidDel="006C6C4E">
          <w:t xml:space="preserve"> </w:t>
        </w:r>
      </w:ins>
      <w:del w:id="6" w:author="censa" w:date="2019-12-09T10:34:00Z">
        <w:r w:rsidRPr="00DF20C7" w:rsidDel="006C6C4E">
          <w:delText>El Centro de Servicios y Gestión Empresarial,</w:delText>
        </w:r>
      </w:del>
      <w:r w:rsidRPr="00DF20C7">
        <w:t xml:space="preserve"> es propietario de los derechos patrimoniales sobre </w:t>
      </w:r>
      <w:del w:id="7" w:author="censa" w:date="2019-12-09T10:34:00Z">
        <w:r w:rsidRPr="00DF20C7" w:rsidDel="006C6C4E">
          <w:delText>SAVAS</w:delText>
        </w:r>
      </w:del>
      <w:ins w:id="8" w:author="censa" w:date="2019-12-09T10:34:00Z">
        <w:r w:rsidRPr="00DF20C7">
          <w:t>Bitácoras Censa</w:t>
        </w:r>
      </w:ins>
      <w:r w:rsidR="00D50CF9">
        <w:t>.</w:t>
      </w:r>
    </w:p>
    <w:p w:rsidR="003056D8" w:rsidRPr="00DF20C7" w:rsidRDefault="003056D8" w:rsidP="00D50CF9">
      <w:pPr>
        <w:pStyle w:val="Prrafodelista"/>
        <w:jc w:val="both"/>
      </w:pPr>
      <w:r w:rsidRPr="00DF20C7">
        <w:t xml:space="preserve">De acuerdo a la Ley, el sistema </w:t>
      </w:r>
      <w:del w:id="9" w:author="censa" w:date="2019-12-09T11:16:00Z">
        <w:r w:rsidRPr="00DF20C7" w:rsidDel="00E12039">
          <w:delText>SAVAS</w:delText>
        </w:r>
      </w:del>
      <w:ins w:id="10" w:author="censa" w:date="2019-12-09T11:16:00Z">
        <w:r w:rsidRPr="00DF20C7">
          <w:t>Bitácoras Censa</w:t>
        </w:r>
      </w:ins>
      <w:r w:rsidRPr="00DF20C7">
        <w:t>, únicamente puede ser utilizado para la Formación Profesional Integral que imparte la Institución.</w:t>
      </w:r>
    </w:p>
    <w:p w:rsidR="003056D8" w:rsidRDefault="003056D8" w:rsidP="003056D8">
      <w:pPr>
        <w:jc w:val="both"/>
        <w:rPr>
          <w:sz w:val="24"/>
          <w:szCs w:val="24"/>
        </w:rPr>
      </w:pPr>
    </w:p>
    <w:p w:rsidR="003056D8" w:rsidRDefault="003056D8" w:rsidP="003056D8">
      <w:pPr>
        <w:jc w:val="both"/>
        <w:rPr>
          <w:sz w:val="24"/>
          <w:szCs w:val="24"/>
        </w:rPr>
      </w:pPr>
    </w:p>
    <w:p w:rsidR="003056D8" w:rsidRDefault="003056D8"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FD67DD" w:rsidRDefault="00FD67DD" w:rsidP="003056D8">
      <w:pPr>
        <w:jc w:val="both"/>
        <w:rPr>
          <w:sz w:val="24"/>
          <w:szCs w:val="24"/>
        </w:rPr>
      </w:pPr>
    </w:p>
    <w:p w:rsidR="003056D8" w:rsidRDefault="003056D8" w:rsidP="003056D8">
      <w:pPr>
        <w:jc w:val="both"/>
        <w:rPr>
          <w:sz w:val="24"/>
          <w:szCs w:val="24"/>
        </w:rPr>
      </w:pPr>
    </w:p>
    <w:p w:rsidR="003056D8" w:rsidRDefault="003056D8" w:rsidP="00D822FC">
      <w:pPr>
        <w:pStyle w:val="Ttulo1"/>
      </w:pPr>
    </w:p>
    <w:p w:rsidR="00B92CE8" w:rsidRPr="003A100B" w:rsidRDefault="003056D8" w:rsidP="003A100B">
      <w:pPr>
        <w:pStyle w:val="Ttulo1"/>
      </w:pPr>
      <w:bookmarkStart w:id="11" w:name="_Toc34249960"/>
      <w:r w:rsidRPr="003A100B">
        <w:t>TABLA DE CONTENIDO</w:t>
      </w:r>
      <w:bookmarkEnd w:id="11"/>
    </w:p>
    <w:sdt>
      <w:sdtPr>
        <w:rPr>
          <w:rFonts w:ascii="Arial" w:eastAsia="Arial" w:hAnsi="Arial" w:cs="Arial"/>
          <w:color w:val="auto"/>
          <w:sz w:val="22"/>
          <w:szCs w:val="22"/>
          <w:lang w:val="es-ES" w:eastAsia="en-US"/>
        </w:rPr>
        <w:id w:val="95456493"/>
        <w:docPartObj>
          <w:docPartGallery w:val="Table of Contents"/>
          <w:docPartUnique/>
        </w:docPartObj>
      </w:sdtPr>
      <w:sdtEndPr>
        <w:rPr>
          <w:b/>
          <w:bCs/>
        </w:rPr>
      </w:sdtEndPr>
      <w:sdtContent>
        <w:p w:rsidR="00B92CE8" w:rsidRDefault="00B92CE8">
          <w:pPr>
            <w:pStyle w:val="TtulodeTDC"/>
          </w:pPr>
        </w:p>
        <w:p w:rsidR="003A100B" w:rsidRDefault="00B92CE8">
          <w:pPr>
            <w:pStyle w:val="TDC1"/>
            <w:tabs>
              <w:tab w:val="right" w:leader="dot" w:pos="8828"/>
            </w:tabs>
            <w:rPr>
              <w:rFonts w:asciiTheme="minorHAnsi" w:eastAsiaTheme="minorEastAsia" w:hAnsiTheme="minorHAnsi" w:cstheme="minorBidi"/>
              <w:noProof/>
              <w:lang w:val="es-CO" w:eastAsia="es-CO"/>
            </w:rPr>
          </w:pPr>
          <w:r>
            <w:fldChar w:fldCharType="begin"/>
          </w:r>
          <w:r>
            <w:instrText xml:space="preserve"> TOC \o "1-3" \h \z \u </w:instrText>
          </w:r>
          <w:r>
            <w:fldChar w:fldCharType="separate"/>
          </w:r>
          <w:hyperlink w:anchor="_Toc34249956" w:history="1">
            <w:r w:rsidR="003A100B" w:rsidRPr="00FF61D8">
              <w:rPr>
                <w:rStyle w:val="Hipervnculo"/>
                <w:noProof/>
              </w:rPr>
              <w:t>MANUAL DE  USUARIO PARA ESTUDIANTES</w:t>
            </w:r>
            <w:r w:rsidR="003A100B">
              <w:rPr>
                <w:noProof/>
                <w:webHidden/>
              </w:rPr>
              <w:tab/>
            </w:r>
            <w:r w:rsidR="003A100B">
              <w:rPr>
                <w:noProof/>
                <w:webHidden/>
              </w:rPr>
              <w:fldChar w:fldCharType="begin"/>
            </w:r>
            <w:r w:rsidR="003A100B">
              <w:rPr>
                <w:noProof/>
                <w:webHidden/>
              </w:rPr>
              <w:instrText xml:space="preserve"> PAGEREF _Toc34249956 \h </w:instrText>
            </w:r>
            <w:r w:rsidR="003A100B">
              <w:rPr>
                <w:noProof/>
                <w:webHidden/>
              </w:rPr>
            </w:r>
            <w:r w:rsidR="003A100B">
              <w:rPr>
                <w:noProof/>
                <w:webHidden/>
              </w:rPr>
              <w:fldChar w:fldCharType="separate"/>
            </w:r>
            <w:r w:rsidR="003A100B">
              <w:rPr>
                <w:noProof/>
                <w:webHidden/>
              </w:rPr>
              <w:t>1</w:t>
            </w:r>
            <w:r w:rsidR="003A100B">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57" w:history="1">
            <w:r w:rsidRPr="00FF61D8">
              <w:rPr>
                <w:rStyle w:val="Hipervnculo"/>
                <w:noProof/>
              </w:rPr>
              <w:t>BITÁCORAS CENSA</w:t>
            </w:r>
            <w:r>
              <w:rPr>
                <w:noProof/>
                <w:webHidden/>
              </w:rPr>
              <w:tab/>
            </w:r>
            <w:r>
              <w:rPr>
                <w:noProof/>
                <w:webHidden/>
              </w:rPr>
              <w:fldChar w:fldCharType="begin"/>
            </w:r>
            <w:r>
              <w:rPr>
                <w:noProof/>
                <w:webHidden/>
              </w:rPr>
              <w:instrText xml:space="preserve"> PAGEREF _Toc34249957 \h </w:instrText>
            </w:r>
            <w:r>
              <w:rPr>
                <w:noProof/>
                <w:webHidden/>
              </w:rPr>
            </w:r>
            <w:r>
              <w:rPr>
                <w:noProof/>
                <w:webHidden/>
              </w:rPr>
              <w:fldChar w:fldCharType="separate"/>
            </w:r>
            <w:r>
              <w:rPr>
                <w:noProof/>
                <w:webHidden/>
              </w:rPr>
              <w:t>1</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58" w:history="1">
            <w:r w:rsidRPr="00FF61D8">
              <w:rPr>
                <w:rStyle w:val="Hipervnculo"/>
                <w:noProof/>
              </w:rPr>
              <w:t>2020</w:t>
            </w:r>
            <w:r>
              <w:rPr>
                <w:noProof/>
                <w:webHidden/>
              </w:rPr>
              <w:tab/>
            </w:r>
            <w:r>
              <w:rPr>
                <w:noProof/>
                <w:webHidden/>
              </w:rPr>
              <w:fldChar w:fldCharType="begin"/>
            </w:r>
            <w:r>
              <w:rPr>
                <w:noProof/>
                <w:webHidden/>
              </w:rPr>
              <w:instrText xml:space="preserve"> PAGEREF _Toc34249958 \h </w:instrText>
            </w:r>
            <w:r>
              <w:rPr>
                <w:noProof/>
                <w:webHidden/>
              </w:rPr>
            </w:r>
            <w:r>
              <w:rPr>
                <w:noProof/>
                <w:webHidden/>
              </w:rPr>
              <w:fldChar w:fldCharType="separate"/>
            </w:r>
            <w:r>
              <w:rPr>
                <w:noProof/>
                <w:webHidden/>
              </w:rPr>
              <w:t>1</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59" w:history="1">
            <w:r w:rsidRPr="00FF61D8">
              <w:rPr>
                <w:rStyle w:val="Hipervnculo"/>
                <w:noProof/>
              </w:rPr>
              <w:t>Licenciamiento y derechos de autor</w:t>
            </w:r>
            <w:r>
              <w:rPr>
                <w:noProof/>
                <w:webHidden/>
              </w:rPr>
              <w:tab/>
            </w:r>
            <w:r>
              <w:rPr>
                <w:noProof/>
                <w:webHidden/>
              </w:rPr>
              <w:fldChar w:fldCharType="begin"/>
            </w:r>
            <w:r>
              <w:rPr>
                <w:noProof/>
                <w:webHidden/>
              </w:rPr>
              <w:instrText xml:space="preserve"> PAGEREF _Toc34249959 \h </w:instrText>
            </w:r>
            <w:r>
              <w:rPr>
                <w:noProof/>
                <w:webHidden/>
              </w:rPr>
            </w:r>
            <w:r>
              <w:rPr>
                <w:noProof/>
                <w:webHidden/>
              </w:rPr>
              <w:fldChar w:fldCharType="separate"/>
            </w:r>
            <w:r>
              <w:rPr>
                <w:noProof/>
                <w:webHidden/>
              </w:rPr>
              <w:t>2</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0" w:history="1">
            <w:r w:rsidRPr="00FF61D8">
              <w:rPr>
                <w:rStyle w:val="Hipervnculo"/>
                <w:noProof/>
              </w:rPr>
              <w:t>TABLA DE CONTENIDO</w:t>
            </w:r>
            <w:r>
              <w:rPr>
                <w:noProof/>
                <w:webHidden/>
              </w:rPr>
              <w:tab/>
            </w:r>
            <w:r>
              <w:rPr>
                <w:noProof/>
                <w:webHidden/>
              </w:rPr>
              <w:fldChar w:fldCharType="begin"/>
            </w:r>
            <w:r>
              <w:rPr>
                <w:noProof/>
                <w:webHidden/>
              </w:rPr>
              <w:instrText xml:space="preserve"> PAGEREF _Toc34249960 \h </w:instrText>
            </w:r>
            <w:r>
              <w:rPr>
                <w:noProof/>
                <w:webHidden/>
              </w:rPr>
            </w:r>
            <w:r>
              <w:rPr>
                <w:noProof/>
                <w:webHidden/>
              </w:rPr>
              <w:fldChar w:fldCharType="separate"/>
            </w:r>
            <w:r>
              <w:rPr>
                <w:noProof/>
                <w:webHidden/>
              </w:rPr>
              <w:t>3</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1" w:history="1">
            <w:r w:rsidRPr="00FF61D8">
              <w:rPr>
                <w:rStyle w:val="Hipervnculo"/>
                <w:noProof/>
              </w:rPr>
              <w:t>LISTA DE FIGURAS</w:t>
            </w:r>
            <w:r>
              <w:rPr>
                <w:noProof/>
                <w:webHidden/>
              </w:rPr>
              <w:tab/>
            </w:r>
            <w:r>
              <w:rPr>
                <w:noProof/>
                <w:webHidden/>
              </w:rPr>
              <w:fldChar w:fldCharType="begin"/>
            </w:r>
            <w:r>
              <w:rPr>
                <w:noProof/>
                <w:webHidden/>
              </w:rPr>
              <w:instrText xml:space="preserve"> PAGEREF _Toc34249961 \h </w:instrText>
            </w:r>
            <w:r>
              <w:rPr>
                <w:noProof/>
                <w:webHidden/>
              </w:rPr>
            </w:r>
            <w:r>
              <w:rPr>
                <w:noProof/>
                <w:webHidden/>
              </w:rPr>
              <w:fldChar w:fldCharType="separate"/>
            </w:r>
            <w:r>
              <w:rPr>
                <w:noProof/>
                <w:webHidden/>
              </w:rPr>
              <w:t>4</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2" w:history="1">
            <w:r w:rsidRPr="00FF61D8">
              <w:rPr>
                <w:rStyle w:val="Hipervnculo"/>
                <w:noProof/>
              </w:rPr>
              <w:t>INTRODUCCION</w:t>
            </w:r>
            <w:r>
              <w:rPr>
                <w:noProof/>
                <w:webHidden/>
              </w:rPr>
              <w:tab/>
            </w:r>
            <w:r>
              <w:rPr>
                <w:noProof/>
                <w:webHidden/>
              </w:rPr>
              <w:fldChar w:fldCharType="begin"/>
            </w:r>
            <w:r>
              <w:rPr>
                <w:noProof/>
                <w:webHidden/>
              </w:rPr>
              <w:instrText xml:space="preserve"> PAGEREF _Toc34249962 \h </w:instrText>
            </w:r>
            <w:r>
              <w:rPr>
                <w:noProof/>
                <w:webHidden/>
              </w:rPr>
            </w:r>
            <w:r>
              <w:rPr>
                <w:noProof/>
                <w:webHidden/>
              </w:rPr>
              <w:fldChar w:fldCharType="separate"/>
            </w:r>
            <w:r>
              <w:rPr>
                <w:noProof/>
                <w:webHidden/>
              </w:rPr>
              <w:t>4</w:t>
            </w:r>
            <w:r>
              <w:rPr>
                <w:noProof/>
                <w:webHidden/>
              </w:rPr>
              <w:fldChar w:fldCharType="end"/>
            </w:r>
          </w:hyperlink>
        </w:p>
        <w:p w:rsidR="003A100B" w:rsidRDefault="003A100B">
          <w:pPr>
            <w:pStyle w:val="TDC3"/>
            <w:tabs>
              <w:tab w:val="right" w:leader="dot" w:pos="8828"/>
            </w:tabs>
            <w:rPr>
              <w:rFonts w:asciiTheme="minorHAnsi" w:eastAsiaTheme="minorEastAsia" w:hAnsiTheme="minorHAnsi" w:cstheme="minorBidi"/>
              <w:noProof/>
              <w:lang w:val="es-CO" w:eastAsia="es-CO"/>
            </w:rPr>
          </w:pPr>
          <w:hyperlink w:anchor="_Toc34249963" w:history="1">
            <w:r w:rsidRPr="00FF61D8">
              <w:rPr>
                <w:rStyle w:val="Hipervnculo"/>
                <w:noProof/>
              </w:rPr>
              <w:t>OBJETIVOS</w:t>
            </w:r>
            <w:r>
              <w:rPr>
                <w:noProof/>
                <w:webHidden/>
              </w:rPr>
              <w:tab/>
            </w:r>
            <w:r>
              <w:rPr>
                <w:noProof/>
                <w:webHidden/>
              </w:rPr>
              <w:fldChar w:fldCharType="begin"/>
            </w:r>
            <w:r>
              <w:rPr>
                <w:noProof/>
                <w:webHidden/>
              </w:rPr>
              <w:instrText xml:space="preserve"> PAGEREF _Toc34249963 \h </w:instrText>
            </w:r>
            <w:r>
              <w:rPr>
                <w:noProof/>
                <w:webHidden/>
              </w:rPr>
            </w:r>
            <w:r>
              <w:rPr>
                <w:noProof/>
                <w:webHidden/>
              </w:rPr>
              <w:fldChar w:fldCharType="separate"/>
            </w:r>
            <w:r>
              <w:rPr>
                <w:noProof/>
                <w:webHidden/>
              </w:rPr>
              <w:t>4</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4" w:history="1">
            <w:r w:rsidRPr="00FF61D8">
              <w:rPr>
                <w:rStyle w:val="Hipervnculo"/>
                <w:noProof/>
              </w:rPr>
              <w:t>OBJETIVOS DEL MANUAL</w:t>
            </w:r>
            <w:r>
              <w:rPr>
                <w:noProof/>
                <w:webHidden/>
              </w:rPr>
              <w:tab/>
            </w:r>
            <w:r>
              <w:rPr>
                <w:noProof/>
                <w:webHidden/>
              </w:rPr>
              <w:fldChar w:fldCharType="begin"/>
            </w:r>
            <w:r>
              <w:rPr>
                <w:noProof/>
                <w:webHidden/>
              </w:rPr>
              <w:instrText xml:space="preserve"> PAGEREF _Toc34249964 \h </w:instrText>
            </w:r>
            <w:r>
              <w:rPr>
                <w:noProof/>
                <w:webHidden/>
              </w:rPr>
            </w:r>
            <w:r>
              <w:rPr>
                <w:noProof/>
                <w:webHidden/>
              </w:rPr>
              <w:fldChar w:fldCharType="separate"/>
            </w:r>
            <w:r>
              <w:rPr>
                <w:noProof/>
                <w:webHidden/>
              </w:rPr>
              <w:t>4</w:t>
            </w:r>
            <w:r>
              <w:rPr>
                <w:noProof/>
                <w:webHidden/>
              </w:rPr>
              <w:fldChar w:fldCharType="end"/>
            </w:r>
          </w:hyperlink>
        </w:p>
        <w:p w:rsidR="003A100B" w:rsidRDefault="003A100B">
          <w:pPr>
            <w:pStyle w:val="TDC3"/>
            <w:tabs>
              <w:tab w:val="right" w:leader="dot" w:pos="8828"/>
            </w:tabs>
            <w:rPr>
              <w:rFonts w:asciiTheme="minorHAnsi" w:eastAsiaTheme="minorEastAsia" w:hAnsiTheme="minorHAnsi" w:cstheme="minorBidi"/>
              <w:noProof/>
              <w:lang w:val="es-CO" w:eastAsia="es-CO"/>
            </w:rPr>
          </w:pPr>
          <w:hyperlink w:anchor="_Toc34249965" w:history="1">
            <w:r w:rsidRPr="00FF61D8">
              <w:rPr>
                <w:rStyle w:val="Hipervnculo"/>
                <w:noProof/>
              </w:rPr>
              <w:t>GENERAL</w:t>
            </w:r>
            <w:r>
              <w:rPr>
                <w:noProof/>
                <w:webHidden/>
              </w:rPr>
              <w:tab/>
            </w:r>
            <w:r>
              <w:rPr>
                <w:noProof/>
                <w:webHidden/>
              </w:rPr>
              <w:fldChar w:fldCharType="begin"/>
            </w:r>
            <w:r>
              <w:rPr>
                <w:noProof/>
                <w:webHidden/>
              </w:rPr>
              <w:instrText xml:space="preserve"> PAGEREF _Toc34249965 \h </w:instrText>
            </w:r>
            <w:r>
              <w:rPr>
                <w:noProof/>
                <w:webHidden/>
              </w:rPr>
            </w:r>
            <w:r>
              <w:rPr>
                <w:noProof/>
                <w:webHidden/>
              </w:rPr>
              <w:fldChar w:fldCharType="separate"/>
            </w:r>
            <w:r>
              <w:rPr>
                <w:noProof/>
                <w:webHidden/>
              </w:rPr>
              <w:t>4</w:t>
            </w:r>
            <w:r>
              <w:rPr>
                <w:noProof/>
                <w:webHidden/>
              </w:rPr>
              <w:fldChar w:fldCharType="end"/>
            </w:r>
          </w:hyperlink>
        </w:p>
        <w:p w:rsidR="003A100B" w:rsidRDefault="003A100B">
          <w:pPr>
            <w:pStyle w:val="TDC3"/>
            <w:tabs>
              <w:tab w:val="right" w:leader="dot" w:pos="8828"/>
            </w:tabs>
            <w:rPr>
              <w:rFonts w:asciiTheme="minorHAnsi" w:eastAsiaTheme="minorEastAsia" w:hAnsiTheme="minorHAnsi" w:cstheme="minorBidi"/>
              <w:noProof/>
              <w:lang w:val="es-CO" w:eastAsia="es-CO"/>
            </w:rPr>
          </w:pPr>
          <w:hyperlink w:anchor="_Toc34249966" w:history="1">
            <w:r w:rsidRPr="00FF61D8">
              <w:rPr>
                <w:rStyle w:val="Hipervnculo"/>
                <w:noProof/>
                <w:lang w:val="es-MX"/>
              </w:rPr>
              <w:t>DESCRIPCIÓN DEL APLICATIVO</w:t>
            </w:r>
            <w:r>
              <w:rPr>
                <w:noProof/>
                <w:webHidden/>
              </w:rPr>
              <w:tab/>
            </w:r>
            <w:r>
              <w:rPr>
                <w:noProof/>
                <w:webHidden/>
              </w:rPr>
              <w:fldChar w:fldCharType="begin"/>
            </w:r>
            <w:r>
              <w:rPr>
                <w:noProof/>
                <w:webHidden/>
              </w:rPr>
              <w:instrText xml:space="preserve"> PAGEREF _Toc34249966 \h </w:instrText>
            </w:r>
            <w:r>
              <w:rPr>
                <w:noProof/>
                <w:webHidden/>
              </w:rPr>
            </w:r>
            <w:r>
              <w:rPr>
                <w:noProof/>
                <w:webHidden/>
              </w:rPr>
              <w:fldChar w:fldCharType="separate"/>
            </w:r>
            <w:r>
              <w:rPr>
                <w:noProof/>
                <w:webHidden/>
              </w:rPr>
              <w:t>5</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7" w:history="1">
            <w:r w:rsidRPr="00FF61D8">
              <w:rPr>
                <w:rStyle w:val="Hipervnculo"/>
                <w:noProof/>
              </w:rPr>
              <w:t>INGRESO AL SISTEMA</w:t>
            </w:r>
            <w:r>
              <w:rPr>
                <w:noProof/>
                <w:webHidden/>
              </w:rPr>
              <w:tab/>
            </w:r>
            <w:r>
              <w:rPr>
                <w:noProof/>
                <w:webHidden/>
              </w:rPr>
              <w:fldChar w:fldCharType="begin"/>
            </w:r>
            <w:r>
              <w:rPr>
                <w:noProof/>
                <w:webHidden/>
              </w:rPr>
              <w:instrText xml:space="preserve"> PAGEREF _Toc34249967 \h </w:instrText>
            </w:r>
            <w:r>
              <w:rPr>
                <w:noProof/>
                <w:webHidden/>
              </w:rPr>
            </w:r>
            <w:r>
              <w:rPr>
                <w:noProof/>
                <w:webHidden/>
              </w:rPr>
              <w:fldChar w:fldCharType="separate"/>
            </w:r>
            <w:r>
              <w:rPr>
                <w:noProof/>
                <w:webHidden/>
              </w:rPr>
              <w:t>5</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8" w:history="1">
            <w:r w:rsidRPr="00FF61D8">
              <w:rPr>
                <w:rStyle w:val="Hipervnculo"/>
                <w:noProof/>
              </w:rPr>
              <w:drawing>
                <wp:inline distT="0" distB="0" distL="0" distR="0" wp14:anchorId="6B562882" wp14:editId="2B163243">
                  <wp:extent cx="5612130" cy="265747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659" b="6119"/>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_Toc34249968 \h </w:instrText>
            </w:r>
            <w:r>
              <w:rPr>
                <w:noProof/>
                <w:webHidden/>
              </w:rPr>
            </w:r>
            <w:r>
              <w:rPr>
                <w:noProof/>
                <w:webHidden/>
              </w:rPr>
              <w:fldChar w:fldCharType="separate"/>
            </w:r>
            <w:r>
              <w:rPr>
                <w:noProof/>
                <w:webHidden/>
              </w:rPr>
              <w:t>6</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69" w:history="1">
            <w:r w:rsidRPr="00FF61D8">
              <w:rPr>
                <w:rStyle w:val="Hipervnculo"/>
                <w:noProof/>
              </w:rPr>
              <w:t>ESTUDIANTES</w:t>
            </w:r>
            <w:r>
              <w:rPr>
                <w:noProof/>
                <w:webHidden/>
              </w:rPr>
              <w:tab/>
            </w:r>
            <w:r>
              <w:rPr>
                <w:noProof/>
                <w:webHidden/>
              </w:rPr>
              <w:fldChar w:fldCharType="begin"/>
            </w:r>
            <w:r>
              <w:rPr>
                <w:noProof/>
                <w:webHidden/>
              </w:rPr>
              <w:instrText xml:space="preserve"> PAGEREF _Toc34249969 \h </w:instrText>
            </w:r>
            <w:r>
              <w:rPr>
                <w:noProof/>
                <w:webHidden/>
              </w:rPr>
            </w:r>
            <w:r>
              <w:rPr>
                <w:noProof/>
                <w:webHidden/>
              </w:rPr>
              <w:fldChar w:fldCharType="separate"/>
            </w:r>
            <w:r>
              <w:rPr>
                <w:noProof/>
                <w:webHidden/>
              </w:rPr>
              <w:t>8</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70" w:history="1">
            <w:r w:rsidRPr="00FF61D8">
              <w:rPr>
                <w:rStyle w:val="Hipervnculo"/>
                <w:noProof/>
              </w:rPr>
              <w:t>BITÁCORAS</w:t>
            </w:r>
            <w:r>
              <w:rPr>
                <w:noProof/>
                <w:webHidden/>
              </w:rPr>
              <w:tab/>
            </w:r>
            <w:r>
              <w:rPr>
                <w:noProof/>
                <w:webHidden/>
              </w:rPr>
              <w:fldChar w:fldCharType="begin"/>
            </w:r>
            <w:r>
              <w:rPr>
                <w:noProof/>
                <w:webHidden/>
              </w:rPr>
              <w:instrText xml:space="preserve"> PAGEREF _Toc34249970 \h </w:instrText>
            </w:r>
            <w:r>
              <w:rPr>
                <w:noProof/>
                <w:webHidden/>
              </w:rPr>
            </w:r>
            <w:r>
              <w:rPr>
                <w:noProof/>
                <w:webHidden/>
              </w:rPr>
              <w:fldChar w:fldCharType="separate"/>
            </w:r>
            <w:r>
              <w:rPr>
                <w:noProof/>
                <w:webHidden/>
              </w:rPr>
              <w:t>8</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71" w:history="1">
            <w:r w:rsidRPr="00FF61D8">
              <w:rPr>
                <w:rStyle w:val="Hipervnculo"/>
                <w:noProof/>
              </w:rPr>
              <w:t>Luego de ingresar al sistema, éste nos presenta como primera opción del estudiante, el</w:t>
            </w:r>
            <w:r>
              <w:rPr>
                <w:noProof/>
                <w:webHidden/>
              </w:rPr>
              <w:tab/>
            </w:r>
            <w:r>
              <w:rPr>
                <w:noProof/>
                <w:webHidden/>
              </w:rPr>
              <w:fldChar w:fldCharType="begin"/>
            </w:r>
            <w:r>
              <w:rPr>
                <w:noProof/>
                <w:webHidden/>
              </w:rPr>
              <w:instrText xml:space="preserve"> PAGEREF _Toc34249971 \h </w:instrText>
            </w:r>
            <w:r>
              <w:rPr>
                <w:noProof/>
                <w:webHidden/>
              </w:rPr>
            </w:r>
            <w:r>
              <w:rPr>
                <w:noProof/>
                <w:webHidden/>
              </w:rPr>
              <w:fldChar w:fldCharType="separate"/>
            </w:r>
            <w:r>
              <w:rPr>
                <w:noProof/>
                <w:webHidden/>
              </w:rPr>
              <w:t>8</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72" w:history="1">
            <w:r w:rsidRPr="00FF61D8">
              <w:rPr>
                <w:rStyle w:val="Hipervnculo"/>
                <w:noProof/>
              </w:rPr>
              <w:t>botón “Bitácoras” que a su vez nos da la posibilidad de seleccionar el número de bitácora a diligenciar.</w:t>
            </w:r>
            <w:r>
              <w:rPr>
                <w:noProof/>
                <w:webHidden/>
              </w:rPr>
              <w:tab/>
            </w:r>
            <w:r>
              <w:rPr>
                <w:noProof/>
                <w:webHidden/>
              </w:rPr>
              <w:fldChar w:fldCharType="begin"/>
            </w:r>
            <w:r>
              <w:rPr>
                <w:noProof/>
                <w:webHidden/>
              </w:rPr>
              <w:instrText xml:space="preserve"> PAGEREF _Toc34249972 \h </w:instrText>
            </w:r>
            <w:r>
              <w:rPr>
                <w:noProof/>
                <w:webHidden/>
              </w:rPr>
            </w:r>
            <w:r>
              <w:rPr>
                <w:noProof/>
                <w:webHidden/>
              </w:rPr>
              <w:fldChar w:fldCharType="separate"/>
            </w:r>
            <w:r>
              <w:rPr>
                <w:noProof/>
                <w:webHidden/>
              </w:rPr>
              <w:t>8</w:t>
            </w:r>
            <w:r>
              <w:rPr>
                <w:noProof/>
                <w:webHidden/>
              </w:rPr>
              <w:fldChar w:fldCharType="end"/>
            </w:r>
          </w:hyperlink>
        </w:p>
        <w:p w:rsidR="003A100B" w:rsidRDefault="003A100B">
          <w:pPr>
            <w:pStyle w:val="TDC1"/>
            <w:tabs>
              <w:tab w:val="right" w:leader="dot" w:pos="8828"/>
            </w:tabs>
            <w:rPr>
              <w:rFonts w:asciiTheme="minorHAnsi" w:eastAsiaTheme="minorEastAsia" w:hAnsiTheme="minorHAnsi" w:cstheme="minorBidi"/>
              <w:noProof/>
              <w:lang w:val="es-CO" w:eastAsia="es-CO"/>
            </w:rPr>
          </w:pPr>
          <w:hyperlink w:anchor="_Toc34249973" w:history="1">
            <w:r w:rsidRPr="00FF61D8">
              <w:rPr>
                <w:rStyle w:val="Hipervnculo"/>
                <w:noProof/>
              </w:rPr>
              <w:t>Cada vez que una bitácora sea realizada, ésta se deshabilitará y al mismo tiempo se habilitará la siguiente.</w:t>
            </w:r>
            <w:r>
              <w:rPr>
                <w:noProof/>
                <w:webHidden/>
              </w:rPr>
              <w:tab/>
            </w:r>
            <w:r>
              <w:rPr>
                <w:noProof/>
                <w:webHidden/>
              </w:rPr>
              <w:fldChar w:fldCharType="begin"/>
            </w:r>
            <w:r>
              <w:rPr>
                <w:noProof/>
                <w:webHidden/>
              </w:rPr>
              <w:instrText xml:space="preserve"> PAGEREF _Toc34249973 \h </w:instrText>
            </w:r>
            <w:r>
              <w:rPr>
                <w:noProof/>
                <w:webHidden/>
              </w:rPr>
            </w:r>
            <w:r>
              <w:rPr>
                <w:noProof/>
                <w:webHidden/>
              </w:rPr>
              <w:fldChar w:fldCharType="separate"/>
            </w:r>
            <w:r>
              <w:rPr>
                <w:noProof/>
                <w:webHidden/>
              </w:rPr>
              <w:t>8</w:t>
            </w:r>
            <w:r>
              <w:rPr>
                <w:noProof/>
                <w:webHidden/>
              </w:rPr>
              <w:fldChar w:fldCharType="end"/>
            </w:r>
          </w:hyperlink>
        </w:p>
        <w:p w:rsidR="00B92CE8" w:rsidRDefault="00B92CE8">
          <w:r>
            <w:rPr>
              <w:b/>
              <w:bCs/>
            </w:rPr>
            <w:fldChar w:fldCharType="end"/>
          </w:r>
        </w:p>
      </w:sdtContent>
    </w:sdt>
    <w:p w:rsidR="003056D8" w:rsidRDefault="003056D8" w:rsidP="00D822FC">
      <w:pPr>
        <w:pStyle w:val="Ttulo1"/>
        <w:rPr>
          <w:szCs w:val="40"/>
        </w:rPr>
      </w:pPr>
    </w:p>
    <w:p w:rsidR="002D5ACD" w:rsidRPr="003A100B" w:rsidRDefault="002D5ACD" w:rsidP="003A100B">
      <w:pPr>
        <w:pStyle w:val="Ttulo1"/>
      </w:pPr>
      <w:bookmarkStart w:id="12" w:name="_Toc34249961"/>
      <w:r w:rsidRPr="003A100B">
        <w:t>LISTA DE FIGURAS</w:t>
      </w:r>
      <w:bookmarkEnd w:id="12"/>
      <w:r w:rsidRPr="003A100B">
        <w:t xml:space="preserve"> </w:t>
      </w:r>
    </w:p>
    <w:p w:rsidR="004F21CE" w:rsidRDefault="004F21CE" w:rsidP="0066132F">
      <w:pPr>
        <w:pStyle w:val="Textoindependiente"/>
        <w:tabs>
          <w:tab w:val="right" w:leader="dot" w:pos="9419"/>
        </w:tabs>
        <w:spacing w:before="22"/>
      </w:pPr>
    </w:p>
    <w:p w:rsidR="00D02BB6" w:rsidRDefault="00D02BB6" w:rsidP="00D50CF9">
      <w:pPr>
        <w:pStyle w:val="Tabladeilustraciones"/>
        <w:tabs>
          <w:tab w:val="right" w:leader="dot" w:pos="8828"/>
        </w:tabs>
        <w:rPr>
          <w:noProof/>
        </w:rPr>
      </w:pPr>
      <w:r>
        <w:fldChar w:fldCharType="begin"/>
      </w:r>
      <w:r>
        <w:instrText xml:space="preserve"> TOC \h \z \c "Ilustración" </w:instrText>
      </w:r>
      <w:r>
        <w:fldChar w:fldCharType="separate"/>
      </w:r>
    </w:p>
    <w:p w:rsidR="004F21CE" w:rsidRDefault="00D02BB6" w:rsidP="0066132F">
      <w:pPr>
        <w:pStyle w:val="Textoindependiente"/>
        <w:tabs>
          <w:tab w:val="right" w:leader="dot" w:pos="9419"/>
        </w:tabs>
        <w:spacing w:before="22"/>
      </w:pPr>
      <w:r>
        <w:fldChar w:fldCharType="end"/>
      </w:r>
    </w:p>
    <w:p w:rsidR="004F21CE" w:rsidRDefault="004F21CE" w:rsidP="0066132F">
      <w:pPr>
        <w:pStyle w:val="Textoindependiente"/>
        <w:tabs>
          <w:tab w:val="right" w:leader="dot" w:pos="9419"/>
        </w:tabs>
        <w:spacing w:before="22"/>
      </w:pPr>
    </w:p>
    <w:p w:rsidR="004F21CE" w:rsidRDefault="004F21CE" w:rsidP="0066132F">
      <w:pPr>
        <w:pStyle w:val="Textoindependiente"/>
        <w:tabs>
          <w:tab w:val="right" w:leader="dot" w:pos="9419"/>
        </w:tabs>
        <w:spacing w:before="22"/>
      </w:pPr>
    </w:p>
    <w:p w:rsidR="004F21CE" w:rsidRDefault="004F21CE" w:rsidP="0066132F">
      <w:pPr>
        <w:pStyle w:val="Textoindependiente"/>
        <w:tabs>
          <w:tab w:val="right" w:leader="dot" w:pos="9419"/>
        </w:tabs>
        <w:spacing w:before="22"/>
      </w:pPr>
    </w:p>
    <w:p w:rsidR="004F21CE" w:rsidRPr="003A100B" w:rsidRDefault="004F21CE" w:rsidP="003A100B">
      <w:pPr>
        <w:pStyle w:val="Ttulo1"/>
      </w:pPr>
      <w:bookmarkStart w:id="13" w:name="_Toc34249962"/>
      <w:r w:rsidRPr="003A100B">
        <w:t>INTRODUCCION</w:t>
      </w:r>
      <w:bookmarkEnd w:id="13"/>
    </w:p>
    <w:p w:rsidR="004F21CE" w:rsidRDefault="004F21CE" w:rsidP="0066132F">
      <w:pPr>
        <w:pStyle w:val="Textoindependiente"/>
        <w:tabs>
          <w:tab w:val="right" w:leader="dot" w:pos="9419"/>
        </w:tabs>
        <w:spacing w:before="22"/>
        <w:rPr>
          <w:b/>
          <w:sz w:val="40"/>
          <w:szCs w:val="40"/>
        </w:rPr>
      </w:pPr>
    </w:p>
    <w:p w:rsidR="004F21CE" w:rsidRPr="001F69C4" w:rsidRDefault="004F21CE" w:rsidP="00D02BB6">
      <w:pPr>
        <w:pStyle w:val="Prrafodelista"/>
      </w:pPr>
      <w:r w:rsidRPr="001F69C4">
        <w:t xml:space="preserve">El sistema de información </w:t>
      </w:r>
      <w:del w:id="14" w:author="censa" w:date="2019-12-09T12:02:00Z">
        <w:r w:rsidRPr="001F69C4" w:rsidDel="00734355">
          <w:delText>SAVAS</w:delText>
        </w:r>
      </w:del>
      <w:ins w:id="15" w:author="censa" w:date="2019-12-09T12:02:00Z">
        <w:r>
          <w:t>Bitácoras Censa</w:t>
        </w:r>
      </w:ins>
      <w:r w:rsidRPr="001F69C4">
        <w:t xml:space="preserve">, es un aplicativo web elaborado para el </w:t>
      </w:r>
      <w:del w:id="16" w:author="censa" w:date="2019-12-09T12:02:00Z">
        <w:r w:rsidRPr="001F69C4" w:rsidDel="00734355">
          <w:delText>Supermercado “Mercados JZ”,</w:delText>
        </w:r>
      </w:del>
      <w:ins w:id="17" w:author="censa" w:date="2019-12-09T12:02:00Z">
        <w:r>
          <w:t>Centro de Sistemas de Antioquia CENSA,</w:t>
        </w:r>
      </w:ins>
      <w:r w:rsidRPr="001F69C4">
        <w:t xml:space="preserve"> </w:t>
      </w:r>
      <w:ins w:id="18" w:author="censa" w:date="2019-12-09T12:02:00Z">
        <w:r>
          <w:t>el</w:t>
        </w:r>
      </w:ins>
      <w:del w:id="19" w:author="censa" w:date="2019-12-09T12:02:00Z">
        <w:r w:rsidRPr="001F69C4" w:rsidDel="00734355">
          <w:delText>la</w:delText>
        </w:r>
      </w:del>
      <w:r w:rsidRPr="001F69C4">
        <w:t xml:space="preserve"> cual facilita la gestión de información para sus procesos y movimientos en los módulos de: </w:t>
      </w:r>
      <w:ins w:id="20" w:author="censa" w:date="2019-12-09T12:09:00Z">
        <w:r>
          <w:t xml:space="preserve">creación y </w:t>
        </w:r>
      </w:ins>
      <w:del w:id="21" w:author="censa" w:date="2019-12-09T12:03:00Z">
        <w:r w:rsidRPr="001F69C4" w:rsidDel="00734355">
          <w:delText>Ventas, Compras, Manejo de existencias, proveedores, productos</w:delText>
        </w:r>
      </w:del>
      <w:ins w:id="22" w:author="censa" w:date="2019-12-09T12:03:00Z">
        <w:r>
          <w:t>seguimiento</w:t>
        </w:r>
      </w:ins>
      <w:ins w:id="23" w:author="censa" w:date="2019-12-09T12:09:00Z">
        <w:r>
          <w:t xml:space="preserve"> de bitácoras de los estudiantes en etapa práctica de CENSA</w:t>
        </w:r>
      </w:ins>
      <w:del w:id="24" w:author="censa" w:date="2019-12-09T12:09:00Z">
        <w:r w:rsidRPr="001F69C4" w:rsidDel="00734355">
          <w:delText>, fidelización y usuarios</w:delText>
        </w:r>
      </w:del>
      <w:r w:rsidRPr="001F69C4">
        <w:t xml:space="preserve">.   </w:t>
      </w:r>
    </w:p>
    <w:p w:rsidR="004F21CE" w:rsidRPr="001F69C4" w:rsidRDefault="004F21CE" w:rsidP="00D02BB6">
      <w:pPr>
        <w:pStyle w:val="Prrafodelista"/>
      </w:pPr>
    </w:p>
    <w:p w:rsidR="004F21CE" w:rsidRDefault="004F21CE" w:rsidP="00D02BB6">
      <w:pPr>
        <w:pStyle w:val="Prrafodelista"/>
      </w:pPr>
      <w:r w:rsidRPr="001F69C4">
        <w:t xml:space="preserve">Este manual es una guía paso a paso del análisis y diseño realizado para el sistema de información el cual se acompaña de ilustraciones típicas que facilitan la compresión, uso y manejo correcto del sistema de información </w:t>
      </w:r>
      <w:del w:id="25" w:author="censa" w:date="2019-12-09T12:12:00Z">
        <w:r w:rsidRPr="001F69C4" w:rsidDel="00E759FD">
          <w:delText>SAVAS</w:delText>
        </w:r>
      </w:del>
      <w:ins w:id="26" w:author="censa" w:date="2019-12-09T12:12:00Z">
        <w:r>
          <w:t>Bitácoras Censa</w:t>
        </w:r>
      </w:ins>
      <w:r w:rsidRPr="001F69C4">
        <w:t>.</w:t>
      </w:r>
    </w:p>
    <w:p w:rsidR="00313431" w:rsidRDefault="00313431" w:rsidP="004F21CE">
      <w:pPr>
        <w:jc w:val="both"/>
        <w:rPr>
          <w:sz w:val="24"/>
          <w:szCs w:val="24"/>
        </w:rPr>
      </w:pPr>
    </w:p>
    <w:p w:rsidR="00FD67DD" w:rsidRDefault="00FD67DD" w:rsidP="00FD67DD">
      <w:pPr>
        <w:pStyle w:val="Ttulo1"/>
        <w:tabs>
          <w:tab w:val="left" w:pos="4362"/>
        </w:tabs>
        <w:jc w:val="left"/>
      </w:pPr>
    </w:p>
    <w:p w:rsidR="00FD67DD" w:rsidRDefault="00FD67DD" w:rsidP="00FD67DD">
      <w:pPr>
        <w:pStyle w:val="Ttulo1"/>
        <w:tabs>
          <w:tab w:val="left" w:pos="4362"/>
        </w:tabs>
        <w:jc w:val="left"/>
      </w:pPr>
    </w:p>
    <w:p w:rsidR="00313431" w:rsidRPr="00D822FC" w:rsidRDefault="00313431" w:rsidP="003A100B">
      <w:pPr>
        <w:pStyle w:val="Ttulo2"/>
      </w:pPr>
      <w:bookmarkStart w:id="27" w:name="_Toc34249963"/>
      <w:r w:rsidRPr="00D822FC">
        <w:t>OBJETIVOS</w:t>
      </w:r>
      <w:bookmarkEnd w:id="27"/>
    </w:p>
    <w:p w:rsidR="00313431" w:rsidRDefault="00313431" w:rsidP="00313431">
      <w:pPr>
        <w:pStyle w:val="Textoindependiente"/>
        <w:rPr>
          <w:b/>
          <w:sz w:val="30"/>
        </w:rPr>
      </w:pPr>
    </w:p>
    <w:p w:rsidR="00313431" w:rsidRPr="003A100B" w:rsidRDefault="00313431" w:rsidP="003A100B">
      <w:pPr>
        <w:pStyle w:val="Ttulo1"/>
      </w:pPr>
      <w:bookmarkStart w:id="28" w:name="_Toc34249964"/>
      <w:r w:rsidRPr="003A100B">
        <w:t>OBJETIVOS DEL</w:t>
      </w:r>
      <w:r w:rsidR="00D50CF9" w:rsidRPr="003A100B">
        <w:t xml:space="preserve"> MANUAL</w:t>
      </w:r>
      <w:bookmarkEnd w:id="28"/>
    </w:p>
    <w:p w:rsidR="00313431" w:rsidRPr="001F69C4" w:rsidRDefault="00313431" w:rsidP="00313431">
      <w:pPr>
        <w:rPr>
          <w:b/>
          <w:sz w:val="24"/>
          <w:szCs w:val="24"/>
        </w:rPr>
      </w:pPr>
    </w:p>
    <w:p w:rsidR="00313431" w:rsidRPr="001F69C4" w:rsidRDefault="00313431" w:rsidP="003A100B">
      <w:pPr>
        <w:pStyle w:val="Ttulo2"/>
      </w:pPr>
      <w:bookmarkStart w:id="29" w:name="_Toc34249965"/>
      <w:r w:rsidRPr="001F69C4">
        <w:t>GENERAL</w:t>
      </w:r>
      <w:bookmarkEnd w:id="29"/>
    </w:p>
    <w:p w:rsidR="00D50CF9" w:rsidRPr="001F69C4" w:rsidRDefault="00D50CF9" w:rsidP="00D50CF9">
      <w:pPr>
        <w:pStyle w:val="Prrafodelista"/>
        <w:rPr>
          <w:lang w:val="es-MX"/>
        </w:rPr>
      </w:pPr>
      <w:r w:rsidRPr="001F69C4">
        <w:rPr>
          <w:lang w:val="es-MX"/>
        </w:rPr>
        <w:t xml:space="preserve">La finalidad del manual es tener una guía estructurada del diseño y análisis,  para </w:t>
      </w:r>
      <w:proofErr w:type="gramStart"/>
      <w:r w:rsidRPr="001F69C4">
        <w:rPr>
          <w:lang w:val="es-MX"/>
        </w:rPr>
        <w:lastRenderedPageBreak/>
        <w:t>hacer</w:t>
      </w:r>
      <w:proofErr w:type="gramEnd"/>
      <w:r w:rsidRPr="001F69C4">
        <w:rPr>
          <w:lang w:val="es-MX"/>
        </w:rPr>
        <w:t xml:space="preserve"> un uso adecuado del sistema de información </w:t>
      </w:r>
      <w:del w:id="30" w:author="censa" w:date="2019-12-09T12:41:00Z">
        <w:r w:rsidRPr="001F69C4" w:rsidDel="00D8512F">
          <w:rPr>
            <w:lang w:val="es-MX"/>
          </w:rPr>
          <w:delText>SAVAS</w:delText>
        </w:r>
      </w:del>
      <w:ins w:id="31" w:author="censa" w:date="2019-12-09T12:41:00Z">
        <w:r>
          <w:rPr>
            <w:lang w:val="es-MX"/>
          </w:rPr>
          <w:t>Bitácoras Censa</w:t>
        </w:r>
      </w:ins>
      <w:r w:rsidRPr="001F69C4">
        <w:rPr>
          <w:lang w:val="es-MX"/>
        </w:rPr>
        <w:t>.</w:t>
      </w:r>
    </w:p>
    <w:p w:rsidR="00313431" w:rsidRPr="001F69C4" w:rsidRDefault="00313431" w:rsidP="00D02BB6">
      <w:pPr>
        <w:pStyle w:val="Prrafodelista"/>
        <w:rPr>
          <w:b/>
          <w:u w:val="single"/>
          <w:lang w:val="es-MX"/>
        </w:rPr>
      </w:pPr>
    </w:p>
    <w:p w:rsidR="00313431" w:rsidRPr="001F69C4" w:rsidRDefault="00313431" w:rsidP="00313431">
      <w:pPr>
        <w:rPr>
          <w:sz w:val="24"/>
          <w:szCs w:val="24"/>
          <w:lang w:val="es-MX"/>
        </w:rPr>
      </w:pPr>
    </w:p>
    <w:p w:rsidR="00313431" w:rsidRPr="001F69C4" w:rsidRDefault="00313431" w:rsidP="003A100B">
      <w:pPr>
        <w:pStyle w:val="Ttulo2"/>
        <w:rPr>
          <w:lang w:val="es-MX"/>
        </w:rPr>
      </w:pPr>
      <w:bookmarkStart w:id="32" w:name="_Toc34249966"/>
      <w:r w:rsidRPr="001F69C4">
        <w:rPr>
          <w:lang w:val="es-MX"/>
        </w:rPr>
        <w:t>DESCRIPCIÓN DEL APLICATIVO</w:t>
      </w:r>
      <w:bookmarkEnd w:id="32"/>
    </w:p>
    <w:p w:rsidR="00313431" w:rsidRPr="001F69C4" w:rsidRDefault="00313431" w:rsidP="00D02BB6">
      <w:pPr>
        <w:pStyle w:val="Prrafodelista"/>
        <w:rPr>
          <w:lang w:val="es-MX"/>
        </w:rPr>
      </w:pPr>
      <w:del w:id="33" w:author="censa" w:date="2019-12-09T12:38:00Z">
        <w:r w:rsidRPr="001F69C4" w:rsidDel="00D8512F">
          <w:rPr>
            <w:lang w:val="es-MX"/>
          </w:rPr>
          <w:delText xml:space="preserve">SAVAS </w:delText>
        </w:r>
      </w:del>
      <w:ins w:id="34" w:author="censa" w:date="2019-12-09T12:38:00Z">
        <w:r>
          <w:rPr>
            <w:lang w:val="es-MX"/>
          </w:rPr>
          <w:t xml:space="preserve">Bitácoras Censa </w:t>
        </w:r>
      </w:ins>
      <w:r w:rsidRPr="001F69C4">
        <w:rPr>
          <w:lang w:val="es-MX"/>
        </w:rPr>
        <w:t>es un sistema que permite gestionar las</w:t>
      </w:r>
      <w:ins w:id="35" w:author="censa" w:date="2019-12-09T12:38:00Z">
        <w:r>
          <w:rPr>
            <w:lang w:val="es-MX"/>
          </w:rPr>
          <w:t xml:space="preserve"> bitácoras y su respectivo seguimiento</w:t>
        </w:r>
      </w:ins>
      <w:del w:id="36" w:author="censa" w:date="2019-12-09T12:38:00Z">
        <w:r w:rsidRPr="001F69C4" w:rsidDel="00D8512F">
          <w:rPr>
            <w:lang w:val="es-MX"/>
          </w:rPr>
          <w:delText xml:space="preserve"> ventas, compras, existencias y productos</w:delText>
        </w:r>
      </w:del>
      <w:r w:rsidRPr="001F69C4">
        <w:rPr>
          <w:lang w:val="es-MX"/>
        </w:rPr>
        <w:t>, además permite al usuario tener un control de la información de</w:t>
      </w:r>
      <w:r w:rsidR="00D50CF9">
        <w:rPr>
          <w:lang w:val="es-MX"/>
        </w:rPr>
        <w:t xml:space="preserve"> los</w:t>
      </w:r>
      <w:r w:rsidRPr="001F69C4">
        <w:rPr>
          <w:lang w:val="es-MX"/>
        </w:rPr>
        <w:t xml:space="preserve"> </w:t>
      </w:r>
      <w:del w:id="37" w:author="censa" w:date="2019-12-09T12:39:00Z">
        <w:r w:rsidRPr="001F69C4" w:rsidDel="00D8512F">
          <w:rPr>
            <w:lang w:val="es-MX"/>
          </w:rPr>
          <w:delText>clientes, proveedores y empleados del supermercado</w:delText>
        </w:r>
      </w:del>
      <w:ins w:id="38" w:author="censa" w:date="2019-12-09T12:39:00Z">
        <w:r>
          <w:rPr>
            <w:lang w:val="es-MX"/>
          </w:rPr>
          <w:t>estudiantes en etapa pr</w:t>
        </w:r>
      </w:ins>
      <w:ins w:id="39" w:author="censa" w:date="2019-12-09T12:41:00Z">
        <w:r>
          <w:rPr>
            <w:lang w:val="es-MX"/>
          </w:rPr>
          <w:t>á</w:t>
        </w:r>
      </w:ins>
      <w:ins w:id="40" w:author="censa" w:date="2019-12-09T12:39:00Z">
        <w:r>
          <w:rPr>
            <w:lang w:val="es-MX"/>
          </w:rPr>
          <w:t>ctica</w:t>
        </w:r>
      </w:ins>
      <w:r w:rsidRPr="001F69C4">
        <w:rPr>
          <w:lang w:val="es-MX"/>
        </w:rPr>
        <w:t>.</w:t>
      </w:r>
    </w:p>
    <w:p w:rsidR="00313431" w:rsidRPr="001F69C4" w:rsidRDefault="00313431" w:rsidP="00313431">
      <w:pPr>
        <w:rPr>
          <w:sz w:val="24"/>
          <w:szCs w:val="24"/>
          <w:lang w:val="es-MX"/>
        </w:rPr>
      </w:pPr>
    </w:p>
    <w:p w:rsidR="00313431" w:rsidRDefault="00313431" w:rsidP="00313431">
      <w:pPr>
        <w:rPr>
          <w:sz w:val="24"/>
          <w:szCs w:val="24"/>
          <w:lang w:val="es-MX"/>
        </w:rPr>
      </w:pPr>
    </w:p>
    <w:p w:rsidR="00D50CF9" w:rsidRDefault="00D50CF9" w:rsidP="00313431">
      <w:pPr>
        <w:rPr>
          <w:sz w:val="24"/>
          <w:szCs w:val="24"/>
          <w:lang w:val="es-MX"/>
        </w:rPr>
      </w:pPr>
    </w:p>
    <w:p w:rsidR="00D50CF9" w:rsidRDefault="00D50CF9"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4137F5" w:rsidRDefault="004137F5" w:rsidP="00313431">
      <w:pPr>
        <w:rPr>
          <w:sz w:val="24"/>
          <w:szCs w:val="24"/>
          <w:lang w:val="es-MX"/>
        </w:rPr>
      </w:pPr>
    </w:p>
    <w:p w:rsidR="00C30E1F" w:rsidRPr="003A100B" w:rsidRDefault="00C30E1F" w:rsidP="003A100B">
      <w:pPr>
        <w:pStyle w:val="Ttulo1"/>
      </w:pPr>
      <w:bookmarkStart w:id="41" w:name="_Toc34249967"/>
      <w:r w:rsidRPr="003A100B">
        <w:t>INGRESO AL SISTEMA</w:t>
      </w:r>
      <w:bookmarkEnd w:id="41"/>
    </w:p>
    <w:p w:rsidR="00C30E1F" w:rsidRDefault="00C30E1F" w:rsidP="00C30E1F">
      <w:pPr>
        <w:pStyle w:val="Ttulo1"/>
        <w:tabs>
          <w:tab w:val="left" w:pos="3633"/>
        </w:tabs>
      </w:pPr>
    </w:p>
    <w:p w:rsidR="00FD4330" w:rsidRDefault="00204D2F" w:rsidP="00340683">
      <w:pPr>
        <w:pStyle w:val="Prrafodelista"/>
      </w:pPr>
      <w:r w:rsidRPr="004137F5">
        <w:t>Desde el centro</w:t>
      </w:r>
      <w:r>
        <w:t xml:space="preserve"> de desarrollo social se hará el respectiv</w:t>
      </w:r>
      <w:r w:rsidR="00340683">
        <w:t>o registro de cada estudiante y se le enviará un mensaje al correo electrónico suministrado por usted,  donde se le indicará su usuario y contraseña de acceso al sistema.</w:t>
      </w:r>
    </w:p>
    <w:p w:rsidR="003A100B" w:rsidRDefault="003A100B" w:rsidP="00340683">
      <w:pPr>
        <w:pStyle w:val="Prrafodelista"/>
      </w:pPr>
    </w:p>
    <w:p w:rsidR="003A100B" w:rsidRDefault="003A100B" w:rsidP="00340683">
      <w:pPr>
        <w:pStyle w:val="Prrafodelista"/>
      </w:pPr>
    </w:p>
    <w:p w:rsidR="003A100B" w:rsidRDefault="003A100B" w:rsidP="00340683">
      <w:pPr>
        <w:pStyle w:val="Prrafodelista"/>
      </w:pPr>
    </w:p>
    <w:p w:rsidR="003A100B" w:rsidRDefault="003A100B" w:rsidP="00340683">
      <w:pPr>
        <w:pStyle w:val="Prrafodelista"/>
      </w:pPr>
    </w:p>
    <w:p w:rsidR="003A100B" w:rsidRDefault="003A100B" w:rsidP="00340683">
      <w:pPr>
        <w:pStyle w:val="Prrafodelista"/>
      </w:pPr>
    </w:p>
    <w:p w:rsidR="003A100B" w:rsidRDefault="003A100B" w:rsidP="00340683">
      <w:pPr>
        <w:pStyle w:val="Prrafodelista"/>
      </w:pPr>
    </w:p>
    <w:p w:rsidR="003A100B" w:rsidRDefault="003A100B" w:rsidP="00340683">
      <w:pPr>
        <w:pStyle w:val="Prrafodelista"/>
      </w:pPr>
    </w:p>
    <w:p w:rsidR="003A100B" w:rsidRDefault="003A100B" w:rsidP="00340683">
      <w:pPr>
        <w:pStyle w:val="Prrafodelista"/>
      </w:pPr>
    </w:p>
    <w:p w:rsidR="00020D41" w:rsidRDefault="00FD4330" w:rsidP="00020D41">
      <w:pPr>
        <w:pStyle w:val="Ttulo1"/>
        <w:keepNext/>
        <w:tabs>
          <w:tab w:val="left" w:pos="3633"/>
        </w:tabs>
      </w:pPr>
      <w:bookmarkStart w:id="42" w:name="_Toc34249968"/>
      <w:r>
        <w:rPr>
          <w:noProof/>
          <w:lang w:val="es-CO" w:eastAsia="es-CO"/>
        </w:rPr>
        <w:lastRenderedPageBreak/>
        <w:drawing>
          <wp:inline distT="0" distB="0" distL="0" distR="0" wp14:anchorId="6B562882" wp14:editId="2B163243">
            <wp:extent cx="5612130" cy="265747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659" b="6119"/>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bookmarkEnd w:id="42"/>
    </w:p>
    <w:p w:rsidR="00FD4330" w:rsidRDefault="00020D41" w:rsidP="00020D41">
      <w:pPr>
        <w:pStyle w:val="Descripcin"/>
        <w:jc w:val="center"/>
      </w:pPr>
      <w:r>
        <w:t xml:space="preserve">Ilustración </w:t>
      </w:r>
      <w:r>
        <w:fldChar w:fldCharType="begin"/>
      </w:r>
      <w:r>
        <w:instrText xml:space="preserve"> SEQ Ilustración \* ARABIC </w:instrText>
      </w:r>
      <w:r>
        <w:fldChar w:fldCharType="separate"/>
      </w:r>
      <w:r w:rsidR="00870122">
        <w:rPr>
          <w:noProof/>
        </w:rPr>
        <w:t>1</w:t>
      </w:r>
      <w:r>
        <w:fldChar w:fldCharType="end"/>
      </w:r>
      <w:r>
        <w:t xml:space="preserve"> Correo de Confirmación</w:t>
      </w:r>
    </w:p>
    <w:p w:rsidR="00204D2F" w:rsidRDefault="00204D2F" w:rsidP="00C30E1F">
      <w:pPr>
        <w:pStyle w:val="Ttulo1"/>
        <w:tabs>
          <w:tab w:val="left" w:pos="3633"/>
        </w:tabs>
      </w:pPr>
    </w:p>
    <w:p w:rsidR="00204D2F" w:rsidRDefault="00204D2F" w:rsidP="00C30E1F">
      <w:pPr>
        <w:pStyle w:val="Ttulo1"/>
        <w:tabs>
          <w:tab w:val="left" w:pos="3633"/>
        </w:tabs>
      </w:pPr>
    </w:p>
    <w:p w:rsidR="00C30E1F" w:rsidRDefault="00C30E1F" w:rsidP="00C30E1F">
      <w:pPr>
        <w:pStyle w:val="Textoindependiente"/>
        <w:spacing w:before="10"/>
        <w:rPr>
          <w:b/>
          <w:sz w:val="26"/>
        </w:rPr>
      </w:pPr>
    </w:p>
    <w:p w:rsidR="00C30E1F" w:rsidRDefault="00C30E1F" w:rsidP="00D02BB6">
      <w:pPr>
        <w:pStyle w:val="Prrafodelista"/>
        <w:rPr>
          <w:b/>
        </w:rPr>
      </w:pPr>
      <w:r>
        <w:t xml:space="preserve">Contiene </w:t>
      </w:r>
      <w:r w:rsidR="004137F5">
        <w:t xml:space="preserve">tres (3) </w:t>
      </w:r>
      <w:r>
        <w:t>campos que</w:t>
      </w:r>
      <w:r w:rsidR="004137F5">
        <w:t xml:space="preserve"> son necesarios para el ingreso a</w:t>
      </w:r>
      <w:r>
        <w:t xml:space="preserve"> la aplicación (</w:t>
      </w:r>
      <w:r w:rsidR="00FF43E0">
        <w:t>correo electrónico del estudiante y</w:t>
      </w:r>
      <w:r w:rsidR="004137F5">
        <w:t xml:space="preserve"> contraseña) y una lista desplegable </w:t>
      </w:r>
      <w:r>
        <w:t>que se utiliza para  poder seleccionar el usuario que es (Estudiante) “¿Olvidó su contraseña?”, que permite realizar la recuperación de cuenta med</w:t>
      </w:r>
      <w:r w:rsidR="00020D41">
        <w:t xml:space="preserve">iante el correo registrado. </w:t>
      </w:r>
    </w:p>
    <w:p w:rsidR="004137F5" w:rsidRDefault="004137F5" w:rsidP="00D02BB6">
      <w:pPr>
        <w:pStyle w:val="Prrafodelista"/>
        <w:rPr>
          <w:b/>
        </w:rPr>
      </w:pPr>
    </w:p>
    <w:p w:rsidR="00C30E1F" w:rsidRDefault="00C30E1F" w:rsidP="00C30E1F">
      <w:pPr>
        <w:pStyle w:val="Textoindependiente"/>
        <w:spacing w:line="276" w:lineRule="auto"/>
        <w:ind w:left="588" w:right="1053"/>
        <w:jc w:val="both"/>
        <w:rPr>
          <w:b/>
        </w:rPr>
      </w:pPr>
    </w:p>
    <w:p w:rsidR="00C30E1F" w:rsidRDefault="00C30E1F" w:rsidP="00C30E1F">
      <w:pPr>
        <w:pStyle w:val="Ttulo1"/>
        <w:tabs>
          <w:tab w:val="left" w:pos="3633"/>
        </w:tabs>
      </w:pPr>
    </w:p>
    <w:p w:rsidR="00C30E1F" w:rsidRDefault="00C30E1F" w:rsidP="00C30E1F">
      <w:pPr>
        <w:pStyle w:val="Ttulo1"/>
        <w:tabs>
          <w:tab w:val="left" w:pos="3633"/>
        </w:tabs>
        <w:ind w:left="4409"/>
        <w:jc w:val="left"/>
      </w:pPr>
    </w:p>
    <w:p w:rsidR="00313431" w:rsidRPr="00313431" w:rsidRDefault="00313431" w:rsidP="004F21CE">
      <w:pPr>
        <w:jc w:val="both"/>
        <w:rPr>
          <w:sz w:val="24"/>
          <w:szCs w:val="24"/>
        </w:rPr>
      </w:pPr>
    </w:p>
    <w:p w:rsidR="004F21CE" w:rsidRDefault="004F21CE" w:rsidP="004F21CE">
      <w:pPr>
        <w:pStyle w:val="Textoindependiente"/>
        <w:spacing w:before="11"/>
        <w:rPr>
          <w:sz w:val="29"/>
        </w:rPr>
      </w:pPr>
    </w:p>
    <w:p w:rsidR="004F21CE" w:rsidRPr="004F21CE" w:rsidRDefault="004F21CE" w:rsidP="0066132F">
      <w:pPr>
        <w:pStyle w:val="Textoindependiente"/>
        <w:tabs>
          <w:tab w:val="right" w:leader="dot" w:pos="9419"/>
        </w:tabs>
        <w:spacing w:before="22"/>
      </w:pPr>
    </w:p>
    <w:p w:rsidR="00FF43E0" w:rsidRDefault="00FF43E0" w:rsidP="0066132F">
      <w:pPr>
        <w:rPr>
          <w:noProof/>
          <w:lang w:val="es-CO" w:eastAsia="es-CO"/>
        </w:rPr>
      </w:pPr>
    </w:p>
    <w:p w:rsidR="00020D41" w:rsidRDefault="00FF43E0" w:rsidP="00020D41">
      <w:pPr>
        <w:keepNext/>
        <w:jc w:val="center"/>
      </w:pPr>
      <w:r>
        <w:rPr>
          <w:noProof/>
          <w:lang w:val="es-CO" w:eastAsia="es-CO"/>
        </w:rPr>
        <w:lastRenderedPageBreak/>
        <w:drawing>
          <wp:inline distT="0" distB="0" distL="0" distR="0" wp14:anchorId="324C6C3C" wp14:editId="38E0F691">
            <wp:extent cx="4200525" cy="54102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358" t="14188" r="33996" b="9741"/>
                    <a:stretch/>
                  </pic:blipFill>
                  <pic:spPr bwMode="auto">
                    <a:xfrm>
                      <a:off x="0" y="0"/>
                      <a:ext cx="4200525" cy="5410200"/>
                    </a:xfrm>
                    <a:prstGeom prst="rect">
                      <a:avLst/>
                    </a:prstGeom>
                    <a:ln>
                      <a:noFill/>
                    </a:ln>
                    <a:extLst>
                      <a:ext uri="{53640926-AAD7-44D8-BBD7-CCE9431645EC}">
                        <a14:shadowObscured xmlns:a14="http://schemas.microsoft.com/office/drawing/2010/main"/>
                      </a:ext>
                    </a:extLst>
                  </pic:spPr>
                </pic:pic>
              </a:graphicData>
            </a:graphic>
          </wp:inline>
        </w:drawing>
      </w:r>
    </w:p>
    <w:p w:rsidR="00C30E1F" w:rsidRDefault="00020D41" w:rsidP="00020D41">
      <w:pPr>
        <w:pStyle w:val="Descripcin"/>
        <w:jc w:val="center"/>
        <w:rPr>
          <w:sz w:val="24"/>
          <w:szCs w:val="24"/>
        </w:rPr>
      </w:pPr>
      <w:r>
        <w:t xml:space="preserve">Ilustración </w:t>
      </w:r>
      <w:r>
        <w:fldChar w:fldCharType="begin"/>
      </w:r>
      <w:r>
        <w:instrText xml:space="preserve"> SEQ Ilustración \* ARABIC </w:instrText>
      </w:r>
      <w:r>
        <w:fldChar w:fldCharType="separate"/>
      </w:r>
      <w:r w:rsidR="00870122">
        <w:rPr>
          <w:noProof/>
        </w:rPr>
        <w:t>2</w:t>
      </w:r>
      <w:r>
        <w:fldChar w:fldCharType="end"/>
      </w:r>
      <w:r>
        <w:t xml:space="preserve"> </w:t>
      </w:r>
      <w:proofErr w:type="spellStart"/>
      <w:r>
        <w:t>Login</w:t>
      </w:r>
      <w:proofErr w:type="spellEnd"/>
    </w:p>
    <w:p w:rsidR="00D822FC" w:rsidRDefault="00D822FC" w:rsidP="0066132F">
      <w:pPr>
        <w:rPr>
          <w:sz w:val="24"/>
          <w:szCs w:val="24"/>
        </w:rPr>
      </w:pPr>
    </w:p>
    <w:p w:rsidR="00D822FC" w:rsidRDefault="00D822FC" w:rsidP="0066132F">
      <w:pPr>
        <w:rPr>
          <w:sz w:val="24"/>
          <w:szCs w:val="24"/>
        </w:rPr>
      </w:pPr>
    </w:p>
    <w:p w:rsidR="00C30E1F" w:rsidRDefault="00C30E1F" w:rsidP="0066132F">
      <w:pPr>
        <w:rPr>
          <w:sz w:val="24"/>
          <w:szCs w:val="24"/>
        </w:rPr>
      </w:pPr>
    </w:p>
    <w:p w:rsidR="00792E4A" w:rsidRDefault="00792E4A" w:rsidP="00792E4A">
      <w:pPr>
        <w:rPr>
          <w:sz w:val="24"/>
          <w:szCs w:val="24"/>
        </w:rPr>
      </w:pPr>
    </w:p>
    <w:p w:rsidR="003E124F" w:rsidRDefault="003E124F" w:rsidP="00792E4A">
      <w:pPr>
        <w:jc w:val="center"/>
        <w:rPr>
          <w:b/>
        </w:rPr>
      </w:pPr>
    </w:p>
    <w:p w:rsidR="003E124F" w:rsidRDefault="00D822FC" w:rsidP="00792E4A">
      <w:pPr>
        <w:jc w:val="center"/>
        <w:rPr>
          <w:b/>
        </w:rPr>
      </w:pPr>
      <w:r>
        <w:rPr>
          <w:noProof/>
          <w:lang w:val="es-CO" w:eastAsia="es-CO"/>
        </w:rPr>
        <w:lastRenderedPageBreak/>
        <mc:AlternateContent>
          <mc:Choice Requires="wps">
            <w:drawing>
              <wp:anchor distT="0" distB="0" distL="114300" distR="114300" simplePos="0" relativeHeight="251681792" behindDoc="1" locked="0" layoutInCell="1" allowOverlap="1" wp14:anchorId="1436C4C1" wp14:editId="1426E54F">
                <wp:simplePos x="0" y="0"/>
                <wp:positionH relativeFrom="column">
                  <wp:posOffset>958215</wp:posOffset>
                </wp:positionH>
                <wp:positionV relativeFrom="page">
                  <wp:posOffset>2124075</wp:posOffset>
                </wp:positionV>
                <wp:extent cx="3696970" cy="152400"/>
                <wp:effectExtent l="0" t="0" r="0" b="0"/>
                <wp:wrapTopAndBottom/>
                <wp:docPr id="3" name="Cuadro de texto 3"/>
                <wp:cNvGraphicFramePr/>
                <a:graphic xmlns:a="http://schemas.openxmlformats.org/drawingml/2006/main">
                  <a:graphicData uri="http://schemas.microsoft.com/office/word/2010/wordprocessingShape">
                    <wps:wsp>
                      <wps:cNvSpPr txBox="1"/>
                      <wps:spPr>
                        <a:xfrm>
                          <a:off x="0" y="0"/>
                          <a:ext cx="3696970" cy="152400"/>
                        </a:xfrm>
                        <a:prstGeom prst="rect">
                          <a:avLst/>
                        </a:prstGeom>
                        <a:solidFill>
                          <a:prstClr val="white"/>
                        </a:solidFill>
                        <a:ln>
                          <a:noFill/>
                        </a:ln>
                        <a:effectLst/>
                      </wps:spPr>
                      <wps:txbx>
                        <w:txbxContent>
                          <w:p w:rsidR="006956C5" w:rsidRPr="0067412E" w:rsidRDefault="006956C5" w:rsidP="00D822FC">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6C4C1" id="_x0000_t202" coordsize="21600,21600" o:spt="202" path="m,l,21600r21600,l21600,xe">
                <v:stroke joinstyle="miter"/>
                <v:path gradientshapeok="t" o:connecttype="rect"/>
              </v:shapetype>
              <v:shape id="Cuadro de texto 3" o:spid="_x0000_s1026" type="#_x0000_t202" style="position:absolute;left:0;text-align:left;margin-left:75.45pt;margin-top:167.25pt;width:291.1pt;height:1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" stroked="f">
                <v:textbox inset="0,0,0,0">
                  <w:txbxContent>
                    <w:p w:rsidR="006956C5" w:rsidRPr="0067412E" w:rsidRDefault="006956C5" w:rsidP="00D822FC">
                      <w:pPr>
                        <w:pStyle w:val="Descripcin"/>
                        <w:rPr>
                          <w:noProof/>
                          <w:sz w:val="24"/>
                          <w:szCs w:val="24"/>
                        </w:rPr>
                      </w:pPr>
                    </w:p>
                  </w:txbxContent>
                </v:textbox>
                <w10:wrap type="topAndBottom" anchory="page"/>
              </v:shape>
            </w:pict>
          </mc:Fallback>
        </mc:AlternateContent>
      </w:r>
    </w:p>
    <w:p w:rsidR="00D822FC" w:rsidRDefault="00D822FC" w:rsidP="00FF43E0">
      <w:pPr>
        <w:rPr>
          <w:rStyle w:val="Ttulo1Car"/>
        </w:rPr>
      </w:pPr>
    </w:p>
    <w:p w:rsidR="00D822FC" w:rsidRDefault="00D822FC" w:rsidP="00792E4A">
      <w:pPr>
        <w:jc w:val="center"/>
        <w:rPr>
          <w:rStyle w:val="Ttulo1Car"/>
        </w:rPr>
      </w:pPr>
    </w:p>
    <w:p w:rsidR="000F5094" w:rsidRDefault="00C30E1F" w:rsidP="00FF43E0">
      <w:pPr>
        <w:jc w:val="center"/>
        <w:rPr>
          <w:rStyle w:val="Ttulo1Car"/>
        </w:rPr>
      </w:pPr>
      <w:bookmarkStart w:id="43" w:name="_Toc34249969"/>
      <w:r w:rsidRPr="00D822FC">
        <w:rPr>
          <w:rStyle w:val="Ttulo1Car"/>
        </w:rPr>
        <w:t>ESTUDIANTES</w:t>
      </w:r>
      <w:bookmarkEnd w:id="43"/>
    </w:p>
    <w:p w:rsidR="0036293E" w:rsidRDefault="0036293E" w:rsidP="0036293E">
      <w:pPr>
        <w:rPr>
          <w:rStyle w:val="Ttulo1Car"/>
          <w:sz w:val="22"/>
          <w:szCs w:val="22"/>
        </w:rPr>
      </w:pPr>
    </w:p>
    <w:p w:rsidR="0036293E" w:rsidRPr="0036293E" w:rsidRDefault="0036293E" w:rsidP="0036293E">
      <w:pPr>
        <w:rPr>
          <w:rStyle w:val="Ttulo1Car"/>
          <w:sz w:val="22"/>
          <w:szCs w:val="22"/>
        </w:rPr>
      </w:pPr>
      <w:bookmarkStart w:id="44" w:name="_Toc34249970"/>
      <w:r w:rsidRPr="0036293E">
        <w:rPr>
          <w:rStyle w:val="Ttulo1Car"/>
          <w:sz w:val="22"/>
          <w:szCs w:val="22"/>
        </w:rPr>
        <w:t>BITÁCORAS</w:t>
      </w:r>
      <w:bookmarkEnd w:id="44"/>
    </w:p>
    <w:p w:rsidR="00FF43E0" w:rsidRDefault="00FF43E0" w:rsidP="00FF43E0">
      <w:pPr>
        <w:rPr>
          <w:rStyle w:val="Ttulo1Car"/>
          <w:b w:val="0"/>
          <w:sz w:val="22"/>
          <w:szCs w:val="22"/>
        </w:rPr>
      </w:pPr>
      <w:bookmarkStart w:id="45" w:name="_Toc34249971"/>
      <w:r w:rsidRPr="00FF43E0">
        <w:rPr>
          <w:rStyle w:val="Ttulo1Car"/>
          <w:b w:val="0"/>
          <w:sz w:val="22"/>
          <w:szCs w:val="22"/>
        </w:rPr>
        <w:t xml:space="preserve">Luego de ingresar </w:t>
      </w:r>
      <w:r>
        <w:rPr>
          <w:rStyle w:val="Ttulo1Car"/>
          <w:b w:val="0"/>
          <w:sz w:val="22"/>
          <w:szCs w:val="22"/>
        </w:rPr>
        <w:t>al sistema, é</w:t>
      </w:r>
      <w:r w:rsidRPr="00FF43E0">
        <w:rPr>
          <w:rStyle w:val="Ttulo1Car"/>
          <w:b w:val="0"/>
          <w:sz w:val="22"/>
          <w:szCs w:val="22"/>
        </w:rPr>
        <w:t>ste nos presenta como primera opción del</w:t>
      </w:r>
      <w:r>
        <w:rPr>
          <w:rStyle w:val="Ttulo1Car"/>
          <w:sz w:val="22"/>
          <w:szCs w:val="22"/>
        </w:rPr>
        <w:t xml:space="preserve"> </w:t>
      </w:r>
      <w:r w:rsidRPr="00FF43E0">
        <w:rPr>
          <w:rStyle w:val="Ttulo1Car"/>
          <w:b w:val="0"/>
          <w:sz w:val="22"/>
          <w:szCs w:val="22"/>
        </w:rPr>
        <w:t xml:space="preserve">estudiante, </w:t>
      </w:r>
      <w:r>
        <w:rPr>
          <w:rStyle w:val="Ttulo1Car"/>
          <w:b w:val="0"/>
          <w:sz w:val="22"/>
          <w:szCs w:val="22"/>
        </w:rPr>
        <w:t>el</w:t>
      </w:r>
      <w:bookmarkEnd w:id="45"/>
    </w:p>
    <w:p w:rsidR="004137F5" w:rsidRDefault="0036293E" w:rsidP="00FF43E0">
      <w:pPr>
        <w:rPr>
          <w:rStyle w:val="Ttulo1Car"/>
          <w:b w:val="0"/>
          <w:sz w:val="22"/>
          <w:szCs w:val="22"/>
        </w:rPr>
      </w:pPr>
      <w:bookmarkStart w:id="46" w:name="_Toc34249972"/>
      <w:proofErr w:type="gramStart"/>
      <w:r>
        <w:rPr>
          <w:rStyle w:val="Ttulo1Car"/>
          <w:b w:val="0"/>
          <w:sz w:val="22"/>
          <w:szCs w:val="22"/>
        </w:rPr>
        <w:t>botón</w:t>
      </w:r>
      <w:proofErr w:type="gramEnd"/>
      <w:r>
        <w:rPr>
          <w:rStyle w:val="Ttulo1Car"/>
          <w:b w:val="0"/>
          <w:sz w:val="22"/>
          <w:szCs w:val="22"/>
        </w:rPr>
        <w:t xml:space="preserve"> </w:t>
      </w:r>
      <w:r w:rsidR="00FF43E0" w:rsidRPr="00FF43E0">
        <w:rPr>
          <w:rStyle w:val="Ttulo1Car"/>
          <w:b w:val="0"/>
          <w:sz w:val="22"/>
          <w:szCs w:val="22"/>
        </w:rPr>
        <w:t>“Bitácoras” que a su vez nos da la</w:t>
      </w:r>
      <w:r>
        <w:rPr>
          <w:rStyle w:val="Ttulo1Car"/>
          <w:b w:val="0"/>
          <w:sz w:val="22"/>
          <w:szCs w:val="22"/>
        </w:rPr>
        <w:t xml:space="preserve"> posibilidad</w:t>
      </w:r>
      <w:r w:rsidR="00FF43E0" w:rsidRPr="00FF43E0">
        <w:rPr>
          <w:rStyle w:val="Ttulo1Car"/>
          <w:b w:val="0"/>
          <w:sz w:val="22"/>
          <w:szCs w:val="22"/>
        </w:rPr>
        <w:t xml:space="preserve"> de seleccionar </w:t>
      </w:r>
      <w:r w:rsidR="004137F5">
        <w:rPr>
          <w:rStyle w:val="Ttulo1Car"/>
          <w:b w:val="0"/>
          <w:sz w:val="22"/>
          <w:szCs w:val="22"/>
        </w:rPr>
        <w:t>el número de bitácora a diligenciar.</w:t>
      </w:r>
      <w:bookmarkEnd w:id="46"/>
    </w:p>
    <w:p w:rsidR="00FF43E0" w:rsidRPr="00FF43E0" w:rsidRDefault="004137F5" w:rsidP="00FF43E0">
      <w:pPr>
        <w:rPr>
          <w:rStyle w:val="Ttulo1Car"/>
          <w:b w:val="0"/>
          <w:sz w:val="22"/>
          <w:szCs w:val="22"/>
        </w:rPr>
      </w:pPr>
      <w:bookmarkStart w:id="47" w:name="_Toc34249973"/>
      <w:r>
        <w:rPr>
          <w:rStyle w:val="Ttulo1Car"/>
          <w:b w:val="0"/>
          <w:sz w:val="22"/>
          <w:szCs w:val="22"/>
        </w:rPr>
        <w:t>Cada vez que una bitácora sea realizada, ésta se deshabilitará y al mismo tiempo se habilitará la siguiente.</w:t>
      </w:r>
      <w:bookmarkEnd w:id="47"/>
    </w:p>
    <w:p w:rsidR="004137F5" w:rsidRDefault="004137F5" w:rsidP="00792E4A">
      <w:pPr>
        <w:jc w:val="center"/>
        <w:rPr>
          <w:noProof/>
          <w:lang w:val="es-CO" w:eastAsia="es-CO"/>
        </w:rPr>
      </w:pPr>
    </w:p>
    <w:p w:rsidR="00020D41" w:rsidRDefault="004137F5" w:rsidP="00020D41">
      <w:pPr>
        <w:keepNext/>
        <w:jc w:val="center"/>
      </w:pPr>
      <w:r>
        <w:rPr>
          <w:noProof/>
          <w:lang w:val="es-CO" w:eastAsia="es-CO"/>
        </w:rPr>
        <w:drawing>
          <wp:inline distT="0" distB="0" distL="0" distR="0" wp14:anchorId="2EC85977" wp14:editId="08BD81FC">
            <wp:extent cx="5591175" cy="27241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8452" r="373" b="5213"/>
                    <a:stretch/>
                  </pic:blipFill>
                  <pic:spPr bwMode="auto">
                    <a:xfrm>
                      <a:off x="0" y="0"/>
                      <a:ext cx="5591175" cy="2724150"/>
                    </a:xfrm>
                    <a:prstGeom prst="rect">
                      <a:avLst/>
                    </a:prstGeom>
                    <a:ln>
                      <a:noFill/>
                    </a:ln>
                    <a:extLst>
                      <a:ext uri="{53640926-AAD7-44D8-BBD7-CCE9431645EC}">
                        <a14:shadowObscured xmlns:a14="http://schemas.microsoft.com/office/drawing/2010/main"/>
                      </a:ext>
                    </a:extLst>
                  </pic:spPr>
                </pic:pic>
              </a:graphicData>
            </a:graphic>
          </wp:inline>
        </w:drawing>
      </w:r>
    </w:p>
    <w:p w:rsidR="000F5094" w:rsidRDefault="00020D41" w:rsidP="00020D41">
      <w:pPr>
        <w:pStyle w:val="Descripcin"/>
        <w:jc w:val="center"/>
        <w:rPr>
          <w:b/>
        </w:rPr>
      </w:pPr>
      <w:r>
        <w:t xml:space="preserve">Ilustración </w:t>
      </w:r>
      <w:r>
        <w:fldChar w:fldCharType="begin"/>
      </w:r>
      <w:r>
        <w:instrText xml:space="preserve"> SEQ Ilustración \* ARABIC </w:instrText>
      </w:r>
      <w:r>
        <w:fldChar w:fldCharType="separate"/>
      </w:r>
      <w:r w:rsidR="00870122">
        <w:rPr>
          <w:noProof/>
        </w:rPr>
        <w:t>3</w:t>
      </w:r>
      <w:r>
        <w:fldChar w:fldCharType="end"/>
      </w:r>
      <w:r>
        <w:t xml:space="preserve"> Seleccionar Bitácora</w:t>
      </w: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Default="001A13ED" w:rsidP="00792E4A">
      <w:pPr>
        <w:jc w:val="center"/>
        <w:rPr>
          <w:b/>
        </w:rPr>
      </w:pPr>
    </w:p>
    <w:p w:rsidR="001A13ED" w:rsidRPr="00D21753" w:rsidRDefault="001A13ED" w:rsidP="00792E4A">
      <w:pPr>
        <w:jc w:val="center"/>
        <w:rPr>
          <w:b/>
        </w:rPr>
      </w:pPr>
    </w:p>
    <w:p w:rsidR="008860A0" w:rsidRDefault="008860A0" w:rsidP="003E124F">
      <w:pPr>
        <w:pStyle w:val="Textoindependiente"/>
        <w:spacing w:line="276" w:lineRule="auto"/>
        <w:ind w:right="1049"/>
        <w:jc w:val="both"/>
      </w:pPr>
    </w:p>
    <w:p w:rsidR="006956C5" w:rsidRDefault="006956C5" w:rsidP="003E124F">
      <w:pPr>
        <w:pStyle w:val="Textoindependiente"/>
        <w:spacing w:line="276" w:lineRule="auto"/>
        <w:ind w:right="1049"/>
        <w:jc w:val="both"/>
        <w:rPr>
          <w:sz w:val="22"/>
          <w:szCs w:val="22"/>
        </w:rPr>
      </w:pPr>
      <w:r w:rsidRPr="001A13ED">
        <w:rPr>
          <w:sz w:val="22"/>
          <w:szCs w:val="22"/>
        </w:rPr>
        <w:t>Al</w:t>
      </w:r>
      <w:r>
        <w:t xml:space="preserve"> </w:t>
      </w:r>
      <w:r w:rsidRPr="006956C5">
        <w:rPr>
          <w:sz w:val="22"/>
          <w:szCs w:val="22"/>
        </w:rPr>
        <w:t>seleccionar</w:t>
      </w:r>
      <w:r>
        <w:t xml:space="preserve"> </w:t>
      </w:r>
      <w:r w:rsidR="001A13ED" w:rsidRPr="001A13ED">
        <w:rPr>
          <w:sz w:val="22"/>
          <w:szCs w:val="22"/>
        </w:rPr>
        <w:t>la bitácora</w:t>
      </w:r>
      <w:r w:rsidR="001A13ED">
        <w:rPr>
          <w:sz w:val="22"/>
          <w:szCs w:val="22"/>
        </w:rPr>
        <w:t xml:space="preserve"> a diligenciar, el sistema le mostrará como primera opción “Datos del estudiante”, donde podrá visualizar los datos personales suministrados por usted para la creación de su usuario, de estos datos usted solo puede modificar su número de celular y correo electrónico.</w:t>
      </w:r>
    </w:p>
    <w:p w:rsidR="001A13ED" w:rsidRDefault="001A13ED" w:rsidP="003E124F">
      <w:pPr>
        <w:pStyle w:val="Textoindependiente"/>
        <w:spacing w:line="276" w:lineRule="auto"/>
        <w:ind w:right="1049"/>
        <w:jc w:val="both"/>
        <w:rPr>
          <w:noProof/>
          <w:lang w:val="es-CO" w:eastAsia="es-CO"/>
        </w:rPr>
      </w:pPr>
    </w:p>
    <w:p w:rsidR="00020D41" w:rsidRDefault="001A13ED" w:rsidP="00020D41">
      <w:pPr>
        <w:pStyle w:val="Textoindependiente"/>
        <w:keepNext/>
        <w:spacing w:line="276" w:lineRule="auto"/>
        <w:ind w:right="1049"/>
        <w:jc w:val="both"/>
      </w:pPr>
      <w:r>
        <w:rPr>
          <w:noProof/>
          <w:lang w:val="es-CO" w:eastAsia="es-CO"/>
        </w:rPr>
        <w:drawing>
          <wp:inline distT="0" distB="0" distL="0" distR="0" wp14:anchorId="5AAD5EEA" wp14:editId="76D3B525">
            <wp:extent cx="5612130" cy="267652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b="5212"/>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1A13ED" w:rsidRPr="001A13ED" w:rsidRDefault="00020D41" w:rsidP="00020D41">
      <w:pPr>
        <w:pStyle w:val="Descripcin"/>
        <w:jc w:val="both"/>
        <w:rPr>
          <w:sz w:val="22"/>
          <w:szCs w:val="22"/>
        </w:rPr>
      </w:pPr>
      <w:r>
        <w:t xml:space="preserve">Ilustración </w:t>
      </w:r>
      <w:r>
        <w:fldChar w:fldCharType="begin"/>
      </w:r>
      <w:r>
        <w:instrText xml:space="preserve"> SEQ Ilustración \* ARABIC </w:instrText>
      </w:r>
      <w:r>
        <w:fldChar w:fldCharType="separate"/>
      </w:r>
      <w:r w:rsidR="00870122">
        <w:rPr>
          <w:noProof/>
        </w:rPr>
        <w:t>4</w:t>
      </w:r>
      <w:r>
        <w:fldChar w:fldCharType="end"/>
      </w:r>
      <w:r>
        <w:t xml:space="preserve"> Datos del Estudiante</w:t>
      </w:r>
    </w:p>
    <w:p w:rsidR="00DC1898" w:rsidRDefault="00DC1898" w:rsidP="003E124F">
      <w:pPr>
        <w:pStyle w:val="Textoindependiente"/>
        <w:spacing w:line="276" w:lineRule="auto"/>
        <w:ind w:right="1049"/>
        <w:jc w:val="both"/>
      </w:pPr>
    </w:p>
    <w:p w:rsidR="00C30E1F" w:rsidRPr="00D46145" w:rsidRDefault="00D822FC" w:rsidP="003E124F">
      <w:pPr>
        <w:pStyle w:val="Textoindependiente"/>
        <w:spacing w:line="276" w:lineRule="auto"/>
        <w:ind w:right="1049"/>
        <w:jc w:val="both"/>
      </w:pPr>
      <w:r>
        <w:rPr>
          <w:noProof/>
          <w:lang w:val="es-CO" w:eastAsia="es-CO"/>
        </w:rPr>
        <mc:AlternateContent>
          <mc:Choice Requires="wps">
            <w:drawing>
              <wp:anchor distT="0" distB="0" distL="114300" distR="114300" simplePos="0" relativeHeight="251683840" behindDoc="1" locked="0" layoutInCell="1" allowOverlap="1" wp14:anchorId="192C1D41" wp14:editId="4C6B11B1">
                <wp:simplePos x="0" y="0"/>
                <wp:positionH relativeFrom="column">
                  <wp:posOffset>0</wp:posOffset>
                </wp:positionH>
                <wp:positionV relativeFrom="paragraph">
                  <wp:posOffset>3166110</wp:posOffset>
                </wp:positionV>
                <wp:extent cx="642810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a:effectLst/>
                      </wps:spPr>
                      <wps:txbx>
                        <w:txbxContent>
                          <w:p w:rsidR="006956C5" w:rsidRPr="00820B32" w:rsidRDefault="006956C5" w:rsidP="00D822FC">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C1D41" id="Cuadro de texto 17" o:spid="_x0000_s1027" type="#_x0000_t202" style="position:absolute;left:0;text-align:left;margin-left:0;margin-top:249.3pt;width:506.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" stroked="f">
                <v:textbox style="mso-fit-shape-to-text:t" inset="0,0,0,0">
                  <w:txbxContent>
                    <w:p w:rsidR="006956C5" w:rsidRPr="00820B32" w:rsidRDefault="006956C5" w:rsidP="00D822FC">
                      <w:pPr>
                        <w:pStyle w:val="Descripcin"/>
                        <w:rPr>
                          <w:noProof/>
                          <w:sz w:val="24"/>
                          <w:szCs w:val="24"/>
                        </w:rPr>
                      </w:pPr>
                    </w:p>
                  </w:txbxContent>
                </v:textbox>
                <w10:wrap type="tight"/>
              </v:shape>
            </w:pict>
          </mc:Fallback>
        </mc:AlternateContent>
      </w:r>
    </w:p>
    <w:p w:rsidR="001577DA" w:rsidRDefault="001A13ED" w:rsidP="00C30E1F">
      <w:pPr>
        <w:jc w:val="both"/>
      </w:pPr>
      <w:r w:rsidRPr="001577DA">
        <w:t xml:space="preserve">Nota: estos datos son necesarios, por lo tanto no se pueden dejar espacios sin digitar; en caso de no llenarlos, el sistema automáticamente pondrá estos espacios en color rojo y no permitirá </w:t>
      </w:r>
      <w:r w:rsidR="001577DA" w:rsidRPr="001577DA">
        <w:t>guardar la bitácora.</w:t>
      </w:r>
    </w:p>
    <w:p w:rsidR="00020D41" w:rsidRDefault="00DC1898" w:rsidP="00020D41">
      <w:pPr>
        <w:keepNext/>
        <w:jc w:val="both"/>
      </w:pPr>
      <w:r>
        <w:rPr>
          <w:noProof/>
          <w:lang w:val="es-CO" w:eastAsia="es-CO"/>
        </w:rPr>
        <w:lastRenderedPageBreak/>
        <w:drawing>
          <wp:inline distT="0" distB="0" distL="0" distR="0" wp14:anchorId="3C5C7484" wp14:editId="41EECB0A">
            <wp:extent cx="5612130" cy="270510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451" b="5816"/>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DC1898" w:rsidRDefault="00020D41" w:rsidP="00020D41">
      <w:pPr>
        <w:pStyle w:val="Descripcin"/>
        <w:jc w:val="both"/>
      </w:pPr>
      <w:r>
        <w:t xml:space="preserve">Ilustración </w:t>
      </w:r>
      <w:r>
        <w:fldChar w:fldCharType="begin"/>
      </w:r>
      <w:r>
        <w:instrText xml:space="preserve"> SEQ Ilustración \* ARABIC </w:instrText>
      </w:r>
      <w:r>
        <w:fldChar w:fldCharType="separate"/>
      </w:r>
      <w:r w:rsidR="00870122">
        <w:rPr>
          <w:noProof/>
        </w:rPr>
        <w:t>5</w:t>
      </w:r>
      <w:r>
        <w:fldChar w:fldCharType="end"/>
      </w:r>
      <w:r>
        <w:t xml:space="preserve"> Campos Necesarios Datos Estudiante</w:t>
      </w:r>
    </w:p>
    <w:p w:rsidR="00DC1898" w:rsidRPr="001577DA" w:rsidRDefault="00DC1898" w:rsidP="00C30E1F">
      <w:pPr>
        <w:jc w:val="both"/>
      </w:pPr>
    </w:p>
    <w:p w:rsidR="001577DA" w:rsidRPr="00DC1898" w:rsidRDefault="001577DA" w:rsidP="00C30E1F">
      <w:pPr>
        <w:jc w:val="both"/>
        <w:rPr>
          <w:noProof/>
          <w:lang w:eastAsia="es-CO"/>
        </w:rPr>
      </w:pPr>
    </w:p>
    <w:p w:rsidR="00C30E1F" w:rsidRDefault="001A13ED" w:rsidP="00C30E1F">
      <w:pPr>
        <w:jc w:val="both"/>
        <w:rPr>
          <w:sz w:val="24"/>
          <w:szCs w:val="24"/>
        </w:rPr>
      </w:pPr>
      <w:r>
        <w:rPr>
          <w:sz w:val="24"/>
          <w:szCs w:val="24"/>
        </w:rPr>
        <w:t xml:space="preserve">  </w:t>
      </w:r>
    </w:p>
    <w:p w:rsidR="00C30E1F" w:rsidRDefault="00C30E1F" w:rsidP="00C30E1F">
      <w:pPr>
        <w:jc w:val="both"/>
        <w:rPr>
          <w:sz w:val="24"/>
          <w:szCs w:val="24"/>
        </w:rPr>
      </w:pPr>
    </w:p>
    <w:p w:rsidR="00C379B7" w:rsidRDefault="00C379B7" w:rsidP="00C30E1F">
      <w:pPr>
        <w:jc w:val="both"/>
        <w:rPr>
          <w:sz w:val="24"/>
          <w:szCs w:val="24"/>
        </w:rPr>
      </w:pPr>
    </w:p>
    <w:p w:rsidR="001577DA" w:rsidRPr="001577DA" w:rsidRDefault="001577DA" w:rsidP="00C30E1F">
      <w:pPr>
        <w:jc w:val="both"/>
      </w:pPr>
      <w:r w:rsidRPr="001577DA">
        <w:t>La segunda opción es “Datos de la Empresa”, en ésta usted tiene la posibilidad de cambiar otros datos como el nombre de su jefe inmediato, teléfono de la empresa, dirección, entre otros.</w:t>
      </w:r>
    </w:p>
    <w:p w:rsidR="001577DA" w:rsidRDefault="001577DA" w:rsidP="00C30E1F">
      <w:pPr>
        <w:jc w:val="both"/>
        <w:rPr>
          <w:noProof/>
          <w:lang w:val="es-CO" w:eastAsia="es-CO"/>
        </w:rPr>
      </w:pPr>
    </w:p>
    <w:p w:rsidR="00020D41" w:rsidRDefault="001577DA" w:rsidP="00020D41">
      <w:pPr>
        <w:keepNext/>
        <w:jc w:val="both"/>
      </w:pPr>
      <w:r>
        <w:rPr>
          <w:noProof/>
          <w:lang w:val="es-CO" w:eastAsia="es-CO"/>
        </w:rPr>
        <w:drawing>
          <wp:inline distT="0" distB="0" distL="0" distR="0" wp14:anchorId="113D0E4E" wp14:editId="0CE0BFCD">
            <wp:extent cx="5612130" cy="271462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754" b="5213"/>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020D41" w:rsidRDefault="00020D41" w:rsidP="00020D41">
      <w:pPr>
        <w:pStyle w:val="Descripcin"/>
        <w:jc w:val="both"/>
      </w:pPr>
      <w:r>
        <w:t xml:space="preserve">Ilustración </w:t>
      </w:r>
      <w:r>
        <w:fldChar w:fldCharType="begin"/>
      </w:r>
      <w:r>
        <w:instrText xml:space="preserve"> SEQ Ilustración \* ARABIC </w:instrText>
      </w:r>
      <w:r>
        <w:fldChar w:fldCharType="separate"/>
      </w:r>
      <w:r w:rsidR="00870122">
        <w:rPr>
          <w:noProof/>
        </w:rPr>
        <w:t>6</w:t>
      </w:r>
      <w:r>
        <w:fldChar w:fldCharType="end"/>
      </w:r>
      <w:r>
        <w:t xml:space="preserve"> Datos Empresa</w:t>
      </w:r>
    </w:p>
    <w:p w:rsidR="001577DA" w:rsidRDefault="001577DA" w:rsidP="00C30E1F">
      <w:pPr>
        <w:jc w:val="both"/>
        <w:rPr>
          <w:sz w:val="24"/>
          <w:szCs w:val="24"/>
        </w:rPr>
      </w:pPr>
      <w:r>
        <w:rPr>
          <w:sz w:val="24"/>
          <w:szCs w:val="24"/>
        </w:rPr>
        <w:lastRenderedPageBreak/>
        <w:t xml:space="preserve"> </w:t>
      </w:r>
    </w:p>
    <w:p w:rsidR="00C379B7" w:rsidRDefault="00C379B7" w:rsidP="00C30E1F">
      <w:pPr>
        <w:jc w:val="both"/>
        <w:rPr>
          <w:sz w:val="24"/>
          <w:szCs w:val="24"/>
        </w:rPr>
      </w:pPr>
    </w:p>
    <w:p w:rsidR="00DC1898" w:rsidRDefault="00DC1898" w:rsidP="00DC1898">
      <w:pPr>
        <w:jc w:val="both"/>
      </w:pPr>
      <w:r w:rsidRPr="001577DA">
        <w:t>Nota: estos datos son necesarios, por lo tanto no se pueden dejar espacios sin digitar; en caso de no llenarlos, el sistema automáticamente pondrá estos espacios en color rojo y no permitirá guardar la bitácora.</w:t>
      </w:r>
    </w:p>
    <w:p w:rsidR="00DC1898" w:rsidRDefault="00DC1898" w:rsidP="00DC1898">
      <w:pPr>
        <w:jc w:val="both"/>
        <w:rPr>
          <w:noProof/>
          <w:lang w:val="es-CO" w:eastAsia="es-CO"/>
        </w:rPr>
      </w:pPr>
    </w:p>
    <w:p w:rsidR="00020D41" w:rsidRDefault="00DC1898" w:rsidP="00020D41">
      <w:pPr>
        <w:keepNext/>
        <w:jc w:val="both"/>
      </w:pPr>
      <w:r>
        <w:rPr>
          <w:noProof/>
          <w:lang w:val="es-CO" w:eastAsia="es-CO"/>
        </w:rPr>
        <w:drawing>
          <wp:inline distT="0" distB="0" distL="0" distR="0" wp14:anchorId="1484B3D4" wp14:editId="1189B3AA">
            <wp:extent cx="5612130" cy="2676525"/>
            <wp:effectExtent l="0" t="0" r="762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660" b="5515"/>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DC1898" w:rsidRDefault="00020D41" w:rsidP="00020D41">
      <w:pPr>
        <w:pStyle w:val="Descripcin"/>
        <w:jc w:val="both"/>
      </w:pPr>
      <w:r>
        <w:t xml:space="preserve">Ilustración </w:t>
      </w:r>
      <w:r>
        <w:fldChar w:fldCharType="begin"/>
      </w:r>
      <w:r>
        <w:instrText xml:space="preserve"> SEQ Ilustración \* ARABIC </w:instrText>
      </w:r>
      <w:r>
        <w:fldChar w:fldCharType="separate"/>
      </w:r>
      <w:r w:rsidR="00870122">
        <w:rPr>
          <w:noProof/>
        </w:rPr>
        <w:t>7</w:t>
      </w:r>
      <w:r>
        <w:fldChar w:fldCharType="end"/>
      </w:r>
      <w:r>
        <w:t xml:space="preserve"> Campos Necesarios Datos Empresa</w:t>
      </w:r>
    </w:p>
    <w:p w:rsidR="0032236A" w:rsidRDefault="00DC1898" w:rsidP="00DC1898">
      <w:pPr>
        <w:jc w:val="both"/>
        <w:rPr>
          <w:noProof/>
          <w:lang w:val="es-CO" w:eastAsia="es-CO"/>
        </w:rPr>
      </w:pPr>
      <w:r>
        <w:t>La tercera opción que le brinda el aplicativo es “Seguimiento” que le permite dar calificación</w:t>
      </w:r>
      <w:r w:rsidR="0059143F">
        <w:t xml:space="preserve"> a los aspectos del ser, saber, hacer y saber hacer.</w:t>
      </w:r>
      <w:r w:rsidR="0032236A" w:rsidRPr="0032236A">
        <w:rPr>
          <w:noProof/>
          <w:lang w:val="es-CO" w:eastAsia="es-CO"/>
        </w:rPr>
        <w:t xml:space="preserve"> </w:t>
      </w:r>
    </w:p>
    <w:p w:rsidR="0032236A" w:rsidRDefault="0032236A" w:rsidP="00DC1898">
      <w:pPr>
        <w:jc w:val="both"/>
      </w:pPr>
    </w:p>
    <w:p w:rsidR="0059143F" w:rsidRDefault="0059143F" w:rsidP="00DC1898">
      <w:pPr>
        <w:jc w:val="both"/>
        <w:rPr>
          <w:noProof/>
          <w:lang w:val="es-CO" w:eastAsia="es-CO"/>
        </w:rPr>
      </w:pPr>
    </w:p>
    <w:p w:rsidR="00020D41" w:rsidRDefault="0059143F" w:rsidP="00020D41">
      <w:pPr>
        <w:keepNext/>
        <w:jc w:val="both"/>
      </w:pPr>
      <w:r>
        <w:rPr>
          <w:noProof/>
          <w:lang w:val="es-CO" w:eastAsia="es-CO"/>
        </w:rPr>
        <w:drawing>
          <wp:inline distT="0" distB="0" distL="0" distR="0" wp14:anchorId="6395D452" wp14:editId="1EF59AD1">
            <wp:extent cx="5612130" cy="22669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037" b="6118"/>
                    <a:stretch/>
                  </pic:blipFill>
                  <pic:spPr bwMode="auto">
                    <a:xfrm>
                      <a:off x="0" y="0"/>
                      <a:ext cx="5612130" cy="2266950"/>
                    </a:xfrm>
                    <a:prstGeom prst="rect">
                      <a:avLst/>
                    </a:prstGeom>
                    <a:ln>
                      <a:noFill/>
                    </a:ln>
                    <a:extLst>
                      <a:ext uri="{53640926-AAD7-44D8-BBD7-CCE9431645EC}">
                        <a14:shadowObscured xmlns:a14="http://schemas.microsoft.com/office/drawing/2010/main"/>
                      </a:ext>
                    </a:extLst>
                  </pic:spPr>
                </pic:pic>
              </a:graphicData>
            </a:graphic>
          </wp:inline>
        </w:drawing>
      </w:r>
    </w:p>
    <w:p w:rsidR="0032236A" w:rsidRDefault="00020D41" w:rsidP="00020D41">
      <w:pPr>
        <w:pStyle w:val="Descripcin"/>
        <w:jc w:val="both"/>
      </w:pPr>
      <w:r>
        <w:t xml:space="preserve">Ilustración </w:t>
      </w:r>
      <w:r>
        <w:fldChar w:fldCharType="begin"/>
      </w:r>
      <w:r>
        <w:instrText xml:space="preserve"> SEQ Ilustración \* ARABIC </w:instrText>
      </w:r>
      <w:r>
        <w:fldChar w:fldCharType="separate"/>
      </w:r>
      <w:r w:rsidR="00870122">
        <w:rPr>
          <w:noProof/>
        </w:rPr>
        <w:t>8</w:t>
      </w:r>
      <w:r>
        <w:fldChar w:fldCharType="end"/>
      </w:r>
      <w:r>
        <w:t xml:space="preserve"> Seguimiento</w:t>
      </w:r>
    </w:p>
    <w:p w:rsidR="0032236A" w:rsidRDefault="0032236A" w:rsidP="0032236A"/>
    <w:p w:rsidR="0032236A" w:rsidRDefault="0032236A" w:rsidP="0032236A">
      <w:pPr>
        <w:jc w:val="both"/>
      </w:pPr>
      <w:r>
        <w:lastRenderedPageBreak/>
        <w:t xml:space="preserve">Esta calificación se hace del 1 al 5 y el sistema irá mostrando el promedio de calificación  </w:t>
      </w:r>
    </w:p>
    <w:p w:rsidR="0059143F" w:rsidRPr="0032236A" w:rsidRDefault="0059143F" w:rsidP="0032236A"/>
    <w:p w:rsidR="00020D41" w:rsidRDefault="0032236A" w:rsidP="00020D41">
      <w:pPr>
        <w:keepNext/>
        <w:jc w:val="both"/>
      </w:pPr>
      <w:r>
        <w:rPr>
          <w:noProof/>
          <w:lang w:val="es-CO" w:eastAsia="es-CO"/>
        </w:rPr>
        <w:drawing>
          <wp:inline distT="0" distB="0" distL="0" distR="0" wp14:anchorId="1F69DF86" wp14:editId="3BB0D160">
            <wp:extent cx="5612130" cy="23812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508" b="7023"/>
                    <a:stretch/>
                  </pic:blipFill>
                  <pic:spPr bwMode="auto">
                    <a:xfrm>
                      <a:off x="0" y="0"/>
                      <a:ext cx="5612130" cy="2381250"/>
                    </a:xfrm>
                    <a:prstGeom prst="rect">
                      <a:avLst/>
                    </a:prstGeom>
                    <a:ln>
                      <a:noFill/>
                    </a:ln>
                    <a:extLst>
                      <a:ext uri="{53640926-AAD7-44D8-BBD7-CCE9431645EC}">
                        <a14:shadowObscured xmlns:a14="http://schemas.microsoft.com/office/drawing/2010/main"/>
                      </a:ext>
                    </a:extLst>
                  </pic:spPr>
                </pic:pic>
              </a:graphicData>
            </a:graphic>
          </wp:inline>
        </w:drawing>
      </w:r>
    </w:p>
    <w:p w:rsidR="0032236A" w:rsidRDefault="00020D41" w:rsidP="00020D41">
      <w:pPr>
        <w:pStyle w:val="Descripcin"/>
        <w:jc w:val="both"/>
      </w:pPr>
      <w:r>
        <w:t xml:space="preserve">Ilustración </w:t>
      </w:r>
      <w:r>
        <w:fldChar w:fldCharType="begin"/>
      </w:r>
      <w:r>
        <w:instrText xml:space="preserve"> SEQ Ilustración \* ARABIC </w:instrText>
      </w:r>
      <w:r>
        <w:fldChar w:fldCharType="separate"/>
      </w:r>
      <w:r w:rsidR="00870122">
        <w:rPr>
          <w:noProof/>
        </w:rPr>
        <w:t>9</w:t>
      </w:r>
      <w:r>
        <w:fldChar w:fldCharType="end"/>
      </w:r>
      <w:r>
        <w:t xml:space="preserve"> Calificar Seguimiento</w:t>
      </w:r>
    </w:p>
    <w:p w:rsidR="0032236A" w:rsidRPr="0032236A" w:rsidRDefault="0032236A" w:rsidP="00C30E1F">
      <w:pPr>
        <w:jc w:val="both"/>
      </w:pPr>
      <w:r w:rsidRPr="0032236A">
        <w:t xml:space="preserve">“Funciones Desempeñadas” es la cuarta opción que le permite calificar las tareas desempeñadas por usted durante su etapa práctica y su relación con lo aprendido durante la atapa lectiva. </w:t>
      </w:r>
    </w:p>
    <w:p w:rsidR="0032236A" w:rsidRDefault="0032236A" w:rsidP="00C30E1F">
      <w:pPr>
        <w:jc w:val="both"/>
        <w:rPr>
          <w:noProof/>
          <w:lang w:val="es-CO" w:eastAsia="es-CO"/>
        </w:rPr>
      </w:pPr>
    </w:p>
    <w:p w:rsidR="00020D41" w:rsidRDefault="0032236A" w:rsidP="00020D41">
      <w:pPr>
        <w:keepNext/>
        <w:jc w:val="both"/>
      </w:pPr>
      <w:r>
        <w:rPr>
          <w:noProof/>
          <w:lang w:val="es-CO" w:eastAsia="es-CO"/>
        </w:rPr>
        <w:drawing>
          <wp:inline distT="0" distB="0" distL="0" distR="0" wp14:anchorId="5837CF66" wp14:editId="679A4421">
            <wp:extent cx="5612130" cy="25812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242" b="813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rsidR="00020D41" w:rsidRDefault="00020D41" w:rsidP="00020D41">
      <w:pPr>
        <w:pStyle w:val="Descripcin"/>
        <w:jc w:val="both"/>
      </w:pPr>
      <w:r>
        <w:t xml:space="preserve">Ilustración </w:t>
      </w:r>
      <w:r>
        <w:fldChar w:fldCharType="begin"/>
      </w:r>
      <w:r>
        <w:instrText xml:space="preserve"> SEQ Ilustración \* ARABIC </w:instrText>
      </w:r>
      <w:r>
        <w:fldChar w:fldCharType="separate"/>
      </w:r>
      <w:r w:rsidR="00870122">
        <w:rPr>
          <w:noProof/>
        </w:rPr>
        <w:t>10</w:t>
      </w:r>
      <w:r>
        <w:fldChar w:fldCharType="end"/>
      </w:r>
      <w:r>
        <w:t xml:space="preserve"> Funciones Desempeñadas</w:t>
      </w:r>
    </w:p>
    <w:p w:rsidR="00C379B7" w:rsidRDefault="0032236A" w:rsidP="00C30E1F">
      <w:pPr>
        <w:jc w:val="both"/>
        <w:rPr>
          <w:sz w:val="24"/>
          <w:szCs w:val="24"/>
        </w:rPr>
      </w:pPr>
      <w:r>
        <w:rPr>
          <w:sz w:val="24"/>
          <w:szCs w:val="24"/>
        </w:rPr>
        <w:t xml:space="preserve"> </w:t>
      </w:r>
    </w:p>
    <w:p w:rsidR="009565D1" w:rsidRDefault="009565D1" w:rsidP="00C30E1F">
      <w:pPr>
        <w:jc w:val="both"/>
      </w:pPr>
      <w:r w:rsidRPr="0032236A">
        <w:t xml:space="preserve">Esta calificación </w:t>
      </w:r>
      <w:r>
        <w:t>se hace del 1 al 5</w:t>
      </w:r>
      <w:r w:rsidRPr="009565D1">
        <w:t xml:space="preserve"> </w:t>
      </w:r>
      <w:r>
        <w:t xml:space="preserve">y el sistema irá mostrando el promedio de calificación  </w:t>
      </w:r>
    </w:p>
    <w:p w:rsidR="009565D1" w:rsidRDefault="009565D1" w:rsidP="00C30E1F">
      <w:pPr>
        <w:jc w:val="both"/>
        <w:rPr>
          <w:noProof/>
          <w:lang w:val="es-CO" w:eastAsia="es-CO"/>
        </w:rPr>
      </w:pPr>
    </w:p>
    <w:p w:rsidR="00020D41" w:rsidRDefault="009565D1" w:rsidP="00020D41">
      <w:pPr>
        <w:keepNext/>
        <w:jc w:val="both"/>
      </w:pPr>
      <w:r>
        <w:rPr>
          <w:noProof/>
          <w:lang w:val="es-CO" w:eastAsia="es-CO"/>
        </w:rPr>
        <w:lastRenderedPageBreak/>
        <w:drawing>
          <wp:inline distT="0" distB="0" distL="0" distR="0" wp14:anchorId="2C5EA3A0" wp14:editId="40AA6585">
            <wp:extent cx="5612130" cy="263842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660" b="6722"/>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rsidR="009565D1" w:rsidRDefault="00020D41" w:rsidP="00020D41">
      <w:pPr>
        <w:pStyle w:val="Descripcin"/>
        <w:jc w:val="both"/>
        <w:rPr>
          <w:sz w:val="24"/>
          <w:szCs w:val="24"/>
        </w:rPr>
      </w:pPr>
      <w:r>
        <w:t xml:space="preserve">Ilustración </w:t>
      </w:r>
      <w:r>
        <w:fldChar w:fldCharType="begin"/>
      </w:r>
      <w:r>
        <w:instrText xml:space="preserve"> SEQ Ilustración \* ARABIC </w:instrText>
      </w:r>
      <w:r>
        <w:fldChar w:fldCharType="separate"/>
      </w:r>
      <w:r w:rsidR="00870122">
        <w:rPr>
          <w:noProof/>
        </w:rPr>
        <w:t>11</w:t>
      </w:r>
      <w:r>
        <w:fldChar w:fldCharType="end"/>
      </w:r>
      <w:r>
        <w:t xml:space="preserve"> Calificar Funciones</w:t>
      </w:r>
    </w:p>
    <w:p w:rsidR="00C379B7" w:rsidRDefault="00C379B7" w:rsidP="00C30E1F">
      <w:pPr>
        <w:jc w:val="both"/>
        <w:rPr>
          <w:sz w:val="24"/>
          <w:szCs w:val="24"/>
        </w:rPr>
      </w:pPr>
    </w:p>
    <w:p w:rsidR="00C379B7" w:rsidRDefault="0032236A" w:rsidP="00C30E1F">
      <w:pPr>
        <w:jc w:val="both"/>
        <w:rPr>
          <w:sz w:val="24"/>
          <w:szCs w:val="24"/>
        </w:rPr>
      </w:pPr>
      <w:r>
        <w:rPr>
          <w:sz w:val="24"/>
          <w:szCs w:val="24"/>
        </w:rPr>
        <w:t>Después de llenar todos los d</w:t>
      </w:r>
      <w:r w:rsidR="009565D1">
        <w:rPr>
          <w:sz w:val="24"/>
          <w:szCs w:val="24"/>
        </w:rPr>
        <w:t>atos solicitados por el sistema, tenemos la opción “Observaciones” que le permite adicionar sugerencias de mejora de su etapa práctica.</w:t>
      </w:r>
    </w:p>
    <w:p w:rsidR="00020D41" w:rsidRDefault="009565D1" w:rsidP="00020D41">
      <w:pPr>
        <w:keepNext/>
        <w:jc w:val="both"/>
      </w:pPr>
      <w:r>
        <w:rPr>
          <w:noProof/>
          <w:lang w:val="es-CO" w:eastAsia="es-CO"/>
        </w:rPr>
        <w:drawing>
          <wp:inline distT="0" distB="0" distL="0" distR="0" wp14:anchorId="41897350" wp14:editId="17669C86">
            <wp:extent cx="5612130" cy="26860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56" b="581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9565D1" w:rsidRDefault="00020D41" w:rsidP="00020D41">
      <w:pPr>
        <w:pStyle w:val="Descripcin"/>
        <w:jc w:val="both"/>
        <w:rPr>
          <w:sz w:val="24"/>
          <w:szCs w:val="24"/>
        </w:rPr>
      </w:pPr>
      <w:r>
        <w:t xml:space="preserve">Ilustración </w:t>
      </w:r>
      <w:r>
        <w:fldChar w:fldCharType="begin"/>
      </w:r>
      <w:r>
        <w:instrText xml:space="preserve"> SEQ Ilustración \* ARABIC </w:instrText>
      </w:r>
      <w:r>
        <w:fldChar w:fldCharType="separate"/>
      </w:r>
      <w:r w:rsidR="00870122">
        <w:rPr>
          <w:noProof/>
        </w:rPr>
        <w:t>12</w:t>
      </w:r>
      <w:r>
        <w:fldChar w:fldCharType="end"/>
      </w:r>
      <w:r>
        <w:t xml:space="preserve"> Observaciones</w:t>
      </w:r>
    </w:p>
    <w:p w:rsidR="009565D1" w:rsidRDefault="009565D1" w:rsidP="009565D1">
      <w:pPr>
        <w:jc w:val="both"/>
      </w:pPr>
      <w:r w:rsidRPr="001577DA">
        <w:t>Nota: estos datos son necesarios, por lo tanto no se pueden dejar espacios sin digitar; en caso de no llenarlos, el sistema automáticamente pondrá estos espacios en color rojo y no permitirá guardar la bitácora.</w:t>
      </w:r>
    </w:p>
    <w:p w:rsidR="009565D1" w:rsidRDefault="009565D1" w:rsidP="00C30E1F">
      <w:pPr>
        <w:jc w:val="both"/>
        <w:rPr>
          <w:sz w:val="24"/>
          <w:szCs w:val="24"/>
        </w:rPr>
      </w:pPr>
    </w:p>
    <w:p w:rsidR="00020D41" w:rsidRDefault="009565D1" w:rsidP="00020D41">
      <w:pPr>
        <w:keepNext/>
        <w:jc w:val="both"/>
      </w:pPr>
      <w:r>
        <w:rPr>
          <w:noProof/>
          <w:lang w:val="es-CO" w:eastAsia="es-CO"/>
        </w:rPr>
        <w:lastRenderedPageBreak/>
        <w:drawing>
          <wp:inline distT="0" distB="0" distL="0" distR="0" wp14:anchorId="421328A2" wp14:editId="4D7FC06C">
            <wp:extent cx="5612130" cy="2676525"/>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9565D1" w:rsidRDefault="00020D41" w:rsidP="00020D41">
      <w:pPr>
        <w:pStyle w:val="Descripcin"/>
        <w:jc w:val="both"/>
        <w:rPr>
          <w:sz w:val="24"/>
          <w:szCs w:val="24"/>
        </w:rPr>
      </w:pPr>
      <w:r>
        <w:t xml:space="preserve">Ilustración </w:t>
      </w:r>
      <w:r>
        <w:fldChar w:fldCharType="begin"/>
      </w:r>
      <w:r>
        <w:instrText xml:space="preserve"> SEQ Ilustración \* ARABIC </w:instrText>
      </w:r>
      <w:r>
        <w:fldChar w:fldCharType="separate"/>
      </w:r>
      <w:r w:rsidR="00870122">
        <w:rPr>
          <w:noProof/>
        </w:rPr>
        <w:t>13</w:t>
      </w:r>
      <w:r>
        <w:fldChar w:fldCharType="end"/>
      </w:r>
      <w:r>
        <w:t xml:space="preserve"> Campo Necesario Observaciones</w:t>
      </w:r>
    </w:p>
    <w:p w:rsidR="00154BD4" w:rsidRDefault="009565D1" w:rsidP="00154BD4">
      <w:pPr>
        <w:jc w:val="both"/>
        <w:rPr>
          <w:sz w:val="24"/>
          <w:szCs w:val="24"/>
        </w:rPr>
      </w:pPr>
      <w:r>
        <w:rPr>
          <w:sz w:val="24"/>
          <w:szCs w:val="24"/>
        </w:rPr>
        <w:t>Y por último tenemos el botón guardar, que le facilita e</w:t>
      </w:r>
      <w:r w:rsidR="0026215C">
        <w:rPr>
          <w:sz w:val="24"/>
          <w:szCs w:val="24"/>
        </w:rPr>
        <w:t xml:space="preserve">l almacenamiento de la bitácora. </w:t>
      </w:r>
      <w:r w:rsidR="006F377C">
        <w:rPr>
          <w:sz w:val="24"/>
          <w:szCs w:val="24"/>
        </w:rPr>
        <w:t>El sistema emitirá una alerta indicando que la bitácora se registró con éxito</w:t>
      </w:r>
      <w:r w:rsidR="002B1C01">
        <w:rPr>
          <w:sz w:val="24"/>
          <w:szCs w:val="24"/>
        </w:rPr>
        <w:t>.</w:t>
      </w:r>
      <w:r w:rsidR="00154BD4" w:rsidRPr="00154BD4">
        <w:rPr>
          <w:sz w:val="24"/>
          <w:szCs w:val="24"/>
        </w:rPr>
        <w:t xml:space="preserve"> </w:t>
      </w:r>
      <w:r w:rsidR="00154BD4">
        <w:rPr>
          <w:sz w:val="24"/>
          <w:szCs w:val="24"/>
        </w:rPr>
        <w:t>Nota: si no se oprime el botón guardar, los datos no serán almacenados y su bitácora no será registrada.</w:t>
      </w:r>
    </w:p>
    <w:p w:rsidR="0026215C" w:rsidRDefault="0026215C" w:rsidP="00C30E1F">
      <w:pPr>
        <w:jc w:val="both"/>
        <w:rPr>
          <w:sz w:val="24"/>
          <w:szCs w:val="24"/>
        </w:rPr>
      </w:pPr>
    </w:p>
    <w:p w:rsidR="006F377C" w:rsidRDefault="006F377C" w:rsidP="00C30E1F">
      <w:pPr>
        <w:jc w:val="both"/>
        <w:rPr>
          <w:noProof/>
          <w:lang w:val="es-CO" w:eastAsia="es-CO"/>
        </w:rPr>
      </w:pPr>
    </w:p>
    <w:p w:rsidR="00870122" w:rsidRDefault="006F377C" w:rsidP="00870122">
      <w:pPr>
        <w:keepNext/>
        <w:jc w:val="both"/>
      </w:pPr>
      <w:r>
        <w:rPr>
          <w:noProof/>
          <w:lang w:val="es-CO" w:eastAsia="es-CO"/>
        </w:rPr>
        <w:drawing>
          <wp:inline distT="0" distB="0" distL="0" distR="0" wp14:anchorId="5EC7B26D" wp14:editId="25CDBC9E">
            <wp:extent cx="5612130" cy="2714625"/>
            <wp:effectExtent l="0" t="0" r="762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54" b="5213"/>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6F377C" w:rsidRDefault="00870122" w:rsidP="00870122">
      <w:pPr>
        <w:pStyle w:val="Descripcin"/>
        <w:jc w:val="both"/>
        <w:rPr>
          <w:sz w:val="24"/>
          <w:szCs w:val="24"/>
        </w:rPr>
      </w:pPr>
      <w:r>
        <w:t xml:space="preserve">Ilustración </w:t>
      </w:r>
      <w:r>
        <w:fldChar w:fldCharType="begin"/>
      </w:r>
      <w:r>
        <w:instrText xml:space="preserve"> SEQ Ilustración \* ARABIC </w:instrText>
      </w:r>
      <w:r>
        <w:fldChar w:fldCharType="separate"/>
      </w:r>
      <w:r>
        <w:rPr>
          <w:noProof/>
        </w:rPr>
        <w:t>14</w:t>
      </w:r>
      <w:r>
        <w:fldChar w:fldCharType="end"/>
      </w:r>
      <w:r>
        <w:t xml:space="preserve"> Alerta Bitácora Registrada</w:t>
      </w:r>
    </w:p>
    <w:p w:rsidR="006F377C" w:rsidRPr="002F4E30" w:rsidRDefault="006F377C" w:rsidP="00C30E1F">
      <w:pPr>
        <w:jc w:val="both"/>
        <w:rPr>
          <w:sz w:val="24"/>
          <w:szCs w:val="24"/>
        </w:rPr>
      </w:pPr>
    </w:p>
    <w:p w:rsidR="00C379B7" w:rsidRDefault="00154BD4" w:rsidP="00C30E1F">
      <w:pPr>
        <w:jc w:val="both"/>
      </w:pPr>
      <w:r w:rsidRPr="002F4E30">
        <w:t>Recuerde en total son 6 bitácoras a diligenciar</w:t>
      </w:r>
      <w:r w:rsidR="002F4E30">
        <w:t>,</w:t>
      </w:r>
      <w:r w:rsidRPr="002F4E30">
        <w:t xml:space="preserve"> una por </w:t>
      </w:r>
      <w:r w:rsidR="002F4E30">
        <w:t xml:space="preserve">cada </w:t>
      </w:r>
      <w:r w:rsidRPr="002F4E30">
        <w:t>mes</w:t>
      </w:r>
      <w:r w:rsidR="002F4E30">
        <w:t xml:space="preserve"> de etapa práctica.</w:t>
      </w:r>
    </w:p>
    <w:p w:rsidR="0032251C" w:rsidRDefault="0032251C" w:rsidP="00C30E1F">
      <w:pPr>
        <w:jc w:val="both"/>
      </w:pPr>
      <w:r>
        <w:lastRenderedPageBreak/>
        <w:t>Las bitácoras del 1 al 5 son exactamente iguales para llenar; solo la bitácora 6 tiene un campo adicional para ser llenado por la empresa y calificar su rendimiento como aprendiz durante la etapa práctica.</w:t>
      </w:r>
    </w:p>
    <w:p w:rsidR="0032251C" w:rsidRDefault="0032251C" w:rsidP="00C30E1F">
      <w:pPr>
        <w:jc w:val="both"/>
        <w:rPr>
          <w:noProof/>
          <w:lang w:val="es-CO" w:eastAsia="es-CO"/>
        </w:rPr>
      </w:pPr>
    </w:p>
    <w:p w:rsidR="00870122" w:rsidRDefault="0032251C" w:rsidP="00870122">
      <w:pPr>
        <w:keepNext/>
        <w:jc w:val="both"/>
      </w:pPr>
      <w:r>
        <w:rPr>
          <w:noProof/>
          <w:lang w:val="es-CO" w:eastAsia="es-CO"/>
        </w:rPr>
        <w:drawing>
          <wp:inline distT="0" distB="0" distL="0" distR="0" wp14:anchorId="3EA66CAC" wp14:editId="01FE6E34">
            <wp:extent cx="5612130" cy="26955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b="5212"/>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rsidR="0032251C" w:rsidRDefault="00870122" w:rsidP="00870122">
      <w:pPr>
        <w:pStyle w:val="Descripcin"/>
        <w:jc w:val="both"/>
      </w:pPr>
      <w:r>
        <w:t xml:space="preserve">Ilustración </w:t>
      </w:r>
      <w:r>
        <w:fldChar w:fldCharType="begin"/>
      </w:r>
      <w:r>
        <w:instrText xml:space="preserve"> SEQ Ilustración \* ARABIC </w:instrText>
      </w:r>
      <w:r>
        <w:fldChar w:fldCharType="separate"/>
      </w:r>
      <w:r>
        <w:rPr>
          <w:noProof/>
        </w:rPr>
        <w:t>15</w:t>
      </w:r>
      <w:r>
        <w:fldChar w:fldCharType="end"/>
      </w:r>
      <w:r>
        <w:t xml:space="preserve"> Encuesta de Satisfacción de la Empresa</w:t>
      </w:r>
    </w:p>
    <w:p w:rsidR="002F4E30" w:rsidRPr="002F4E30" w:rsidRDefault="002F4E30" w:rsidP="002853D0">
      <w:pPr>
        <w:pStyle w:val="Ttulo2"/>
      </w:pPr>
    </w:p>
    <w:p w:rsidR="0036293E" w:rsidRPr="0036293E" w:rsidRDefault="0036293E" w:rsidP="002853D0">
      <w:pPr>
        <w:pStyle w:val="Ttulo2"/>
        <w:rPr>
          <w:lang w:val="es-CO" w:eastAsia="es-CO"/>
        </w:rPr>
      </w:pPr>
      <w:r w:rsidRPr="0036293E">
        <w:rPr>
          <w:lang w:val="es-CO" w:eastAsia="es-CO"/>
        </w:rPr>
        <w:t>LISTAR BITÁCORAS</w:t>
      </w:r>
    </w:p>
    <w:p w:rsidR="00C379B7" w:rsidRDefault="00204D2F" w:rsidP="00C379B7">
      <w:pPr>
        <w:tabs>
          <w:tab w:val="left" w:pos="5985"/>
        </w:tabs>
        <w:rPr>
          <w:lang w:val="es-CO" w:eastAsia="es-CO"/>
        </w:rPr>
      </w:pPr>
      <w:r>
        <w:rPr>
          <w:lang w:val="es-CO" w:eastAsia="es-CO"/>
        </w:rPr>
        <w:t xml:space="preserve">Al </w:t>
      </w:r>
      <w:r w:rsidR="0036293E">
        <w:rPr>
          <w:lang w:val="es-CO" w:eastAsia="es-CO"/>
        </w:rPr>
        <w:t>lado tenemos el</w:t>
      </w:r>
      <w:r>
        <w:rPr>
          <w:lang w:val="es-CO" w:eastAsia="es-CO"/>
        </w:rPr>
        <w:t xml:space="preserve"> botón</w:t>
      </w:r>
      <w:r w:rsidR="0036293E">
        <w:rPr>
          <w:lang w:val="es-CO" w:eastAsia="es-CO"/>
        </w:rPr>
        <w:t xml:space="preserve"> “Listar Bitácoras” que</w:t>
      </w:r>
      <w:r>
        <w:rPr>
          <w:lang w:val="es-CO" w:eastAsia="es-CO"/>
        </w:rPr>
        <w:t xml:space="preserve"> le permite visualizar las bitácoras que</w:t>
      </w:r>
      <w:r w:rsidR="0036293E">
        <w:rPr>
          <w:lang w:val="es-CO" w:eastAsia="es-CO"/>
        </w:rPr>
        <w:t xml:space="preserve"> </w:t>
      </w:r>
      <w:r w:rsidR="00F66009">
        <w:rPr>
          <w:lang w:val="es-CO" w:eastAsia="es-CO"/>
        </w:rPr>
        <w:t>usted ya ha realizado.</w:t>
      </w:r>
    </w:p>
    <w:p w:rsidR="00F66009" w:rsidRDefault="00F66009" w:rsidP="00C379B7">
      <w:pPr>
        <w:tabs>
          <w:tab w:val="left" w:pos="5985"/>
        </w:tabs>
        <w:rPr>
          <w:lang w:val="es-CO" w:eastAsia="es-CO"/>
        </w:rPr>
      </w:pPr>
      <w:r>
        <w:rPr>
          <w:lang w:val="es-CO" w:eastAsia="es-CO"/>
        </w:rPr>
        <w:t>El aplicativo le mostrará el número de bitácora, fecha de diligenciamiento, folio y además la opción ver datos; que le arroja todos los datos que usted ingresó en su bitácora. Tenga en cuenta que estos datos no pueden ser cambiados por usted.</w:t>
      </w:r>
    </w:p>
    <w:p w:rsidR="00870122" w:rsidRDefault="00F66009" w:rsidP="00870122">
      <w:pPr>
        <w:keepNext/>
        <w:tabs>
          <w:tab w:val="left" w:pos="5985"/>
        </w:tabs>
      </w:pPr>
      <w:r>
        <w:rPr>
          <w:noProof/>
          <w:lang w:val="es-CO" w:eastAsia="es-CO"/>
        </w:rPr>
        <w:lastRenderedPageBreak/>
        <w:drawing>
          <wp:inline distT="0" distB="0" distL="0" distR="0" wp14:anchorId="0F00FB5A" wp14:editId="1B2007A5">
            <wp:extent cx="5612130" cy="27051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56" b="5212"/>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F66009" w:rsidRDefault="00870122" w:rsidP="00870122">
      <w:pPr>
        <w:pStyle w:val="Descripcin"/>
        <w:rPr>
          <w:lang w:val="es-CO" w:eastAsia="es-CO"/>
        </w:rPr>
      </w:pPr>
      <w:r>
        <w:t xml:space="preserve">Ilustración </w:t>
      </w:r>
      <w:r>
        <w:fldChar w:fldCharType="begin"/>
      </w:r>
      <w:r>
        <w:instrText xml:space="preserve"> SEQ Ilustración \* ARABIC </w:instrText>
      </w:r>
      <w:r>
        <w:fldChar w:fldCharType="separate"/>
      </w:r>
      <w:r>
        <w:rPr>
          <w:noProof/>
        </w:rPr>
        <w:t>16</w:t>
      </w:r>
      <w:r>
        <w:fldChar w:fldCharType="end"/>
      </w:r>
      <w:r>
        <w:t xml:space="preserve"> Lista de bitácoras Almacenadas</w:t>
      </w:r>
    </w:p>
    <w:p w:rsidR="00870122" w:rsidRDefault="00F66009" w:rsidP="00870122">
      <w:pPr>
        <w:keepNext/>
        <w:tabs>
          <w:tab w:val="left" w:pos="5985"/>
        </w:tabs>
      </w:pPr>
      <w:r>
        <w:rPr>
          <w:noProof/>
          <w:lang w:val="es-CO" w:eastAsia="es-CO"/>
        </w:rPr>
        <w:drawing>
          <wp:inline distT="0" distB="0" distL="0" distR="0" wp14:anchorId="4BF1C02B" wp14:editId="73EE64EC">
            <wp:extent cx="5612130" cy="26860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F66009" w:rsidRDefault="00870122" w:rsidP="00870122">
      <w:pPr>
        <w:pStyle w:val="Descripcin"/>
        <w:rPr>
          <w:lang w:val="es-CO" w:eastAsia="es-CO"/>
        </w:rPr>
      </w:pPr>
      <w:r>
        <w:t xml:space="preserve">Ilustración </w:t>
      </w:r>
      <w:r>
        <w:fldChar w:fldCharType="begin"/>
      </w:r>
      <w:r>
        <w:instrText xml:space="preserve"> SEQ Ilustración \* ARABIC </w:instrText>
      </w:r>
      <w:r>
        <w:fldChar w:fldCharType="separate"/>
      </w:r>
      <w:r>
        <w:rPr>
          <w:noProof/>
        </w:rPr>
        <w:t>17</w:t>
      </w:r>
      <w:r>
        <w:fldChar w:fldCharType="end"/>
      </w:r>
      <w:r>
        <w:t xml:space="preserve"> Detalles de bitácora Datos </w:t>
      </w:r>
    </w:p>
    <w:p w:rsidR="00870122" w:rsidRDefault="00F66009" w:rsidP="00870122">
      <w:pPr>
        <w:keepNext/>
        <w:tabs>
          <w:tab w:val="left" w:pos="5985"/>
        </w:tabs>
      </w:pPr>
      <w:r>
        <w:rPr>
          <w:noProof/>
          <w:lang w:val="es-CO" w:eastAsia="es-CO"/>
        </w:rPr>
        <w:lastRenderedPageBreak/>
        <w:drawing>
          <wp:inline distT="0" distB="0" distL="0" distR="0" wp14:anchorId="2B3BB8CB" wp14:editId="3EF235C7">
            <wp:extent cx="5612130" cy="26670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F66009" w:rsidRDefault="00870122" w:rsidP="00870122">
      <w:pPr>
        <w:pStyle w:val="Descripcin"/>
        <w:rPr>
          <w:lang w:val="es-CO" w:eastAsia="es-CO"/>
        </w:rPr>
      </w:pPr>
      <w:r>
        <w:t xml:space="preserve">Ilustración </w:t>
      </w:r>
      <w:r>
        <w:fldChar w:fldCharType="begin"/>
      </w:r>
      <w:r>
        <w:instrText xml:space="preserve"> SEQ Ilustración \* ARABIC </w:instrText>
      </w:r>
      <w:r>
        <w:fldChar w:fldCharType="separate"/>
      </w:r>
      <w:r>
        <w:rPr>
          <w:noProof/>
        </w:rPr>
        <w:t>18</w:t>
      </w:r>
      <w:r>
        <w:fldChar w:fldCharType="end"/>
      </w:r>
      <w:r>
        <w:t xml:space="preserve"> Detalle de Bitácora Calificación Funciones</w:t>
      </w:r>
    </w:p>
    <w:p w:rsidR="0036293E" w:rsidRDefault="0036293E" w:rsidP="00C379B7">
      <w:pPr>
        <w:tabs>
          <w:tab w:val="left" w:pos="5985"/>
        </w:tabs>
        <w:rPr>
          <w:lang w:val="es-CO" w:eastAsia="es-CO"/>
        </w:rPr>
      </w:pPr>
    </w:p>
    <w:p w:rsidR="0036293E" w:rsidRDefault="0036293E" w:rsidP="00C379B7">
      <w:pPr>
        <w:tabs>
          <w:tab w:val="left" w:pos="5985"/>
        </w:tabs>
        <w:rPr>
          <w:lang w:val="es-CO" w:eastAsia="es-CO"/>
        </w:rPr>
      </w:pPr>
    </w:p>
    <w:p w:rsidR="0036293E" w:rsidRDefault="0036293E" w:rsidP="00C379B7">
      <w:pPr>
        <w:tabs>
          <w:tab w:val="left" w:pos="5985"/>
        </w:tabs>
        <w:rPr>
          <w:lang w:val="es-CO" w:eastAsia="es-CO"/>
        </w:rPr>
      </w:pPr>
    </w:p>
    <w:p w:rsidR="0036293E" w:rsidRDefault="0036293E" w:rsidP="00C379B7">
      <w:pPr>
        <w:tabs>
          <w:tab w:val="left" w:pos="5985"/>
        </w:tabs>
        <w:rPr>
          <w:lang w:val="es-CO" w:eastAsia="es-CO"/>
        </w:rPr>
      </w:pPr>
    </w:p>
    <w:p w:rsidR="0036293E" w:rsidRPr="0036293E" w:rsidRDefault="0036293E" w:rsidP="002853D0">
      <w:pPr>
        <w:pStyle w:val="Ttulo2"/>
        <w:rPr>
          <w:lang w:val="es-CO" w:eastAsia="es-CO"/>
        </w:rPr>
      </w:pPr>
      <w:r w:rsidRPr="0036293E">
        <w:rPr>
          <w:lang w:val="es-CO" w:eastAsia="es-CO"/>
        </w:rPr>
        <w:t>CAMBIAR CONTRASEÑA</w:t>
      </w:r>
    </w:p>
    <w:p w:rsidR="0036293E" w:rsidRDefault="0036293E" w:rsidP="00C379B7">
      <w:pPr>
        <w:tabs>
          <w:tab w:val="left" w:pos="5985"/>
        </w:tabs>
        <w:rPr>
          <w:lang w:val="es-CO" w:eastAsia="es-CO"/>
        </w:rPr>
      </w:pPr>
      <w:r>
        <w:rPr>
          <w:lang w:val="es-CO" w:eastAsia="es-CO"/>
        </w:rPr>
        <w:t xml:space="preserve">En el lado superior derecho del aplicativo web se puede observar su nombre completo; al darle </w:t>
      </w:r>
      <w:proofErr w:type="spellStart"/>
      <w:r>
        <w:rPr>
          <w:lang w:val="es-CO" w:eastAsia="es-CO"/>
        </w:rPr>
        <w:t>click</w:t>
      </w:r>
      <w:proofErr w:type="spellEnd"/>
      <w:r>
        <w:rPr>
          <w:lang w:val="es-CO" w:eastAsia="es-CO"/>
        </w:rPr>
        <w:t xml:space="preserve"> a éste, se desprende</w:t>
      </w:r>
      <w:r w:rsidR="006956C5">
        <w:rPr>
          <w:lang w:val="es-CO" w:eastAsia="es-CO"/>
        </w:rPr>
        <w:t>n</w:t>
      </w:r>
      <w:r>
        <w:rPr>
          <w:lang w:val="es-CO" w:eastAsia="es-CO"/>
        </w:rPr>
        <w:t xml:space="preserve"> las opciones cambiar contraseña y salir del sistema.</w:t>
      </w:r>
    </w:p>
    <w:p w:rsidR="006956C5" w:rsidRDefault="0036293E" w:rsidP="00C379B7">
      <w:pPr>
        <w:tabs>
          <w:tab w:val="left" w:pos="5985"/>
        </w:tabs>
        <w:rPr>
          <w:lang w:val="es-CO" w:eastAsia="es-CO"/>
        </w:rPr>
      </w:pPr>
      <w:r>
        <w:rPr>
          <w:lang w:val="es-CO" w:eastAsia="es-CO"/>
        </w:rPr>
        <w:t>Al seleccionar “Cambiar Contraseña” le aparece un pantallazo</w:t>
      </w:r>
      <w:r w:rsidR="006956C5">
        <w:rPr>
          <w:lang w:val="es-CO" w:eastAsia="es-CO"/>
        </w:rPr>
        <w:t xml:space="preserve"> donde usted debe digitar la clave actual, nueva clave y confirmar la nueva clave.</w:t>
      </w:r>
    </w:p>
    <w:p w:rsidR="006956C5" w:rsidRDefault="006956C5" w:rsidP="00C379B7">
      <w:pPr>
        <w:tabs>
          <w:tab w:val="left" w:pos="5985"/>
        </w:tabs>
        <w:rPr>
          <w:lang w:val="es-CO" w:eastAsia="es-CO"/>
        </w:rPr>
      </w:pPr>
    </w:p>
    <w:p w:rsidR="006956C5" w:rsidRDefault="006956C5" w:rsidP="00C379B7">
      <w:pPr>
        <w:tabs>
          <w:tab w:val="left" w:pos="5985"/>
        </w:tabs>
        <w:rPr>
          <w:noProof/>
          <w:lang w:val="es-CO" w:eastAsia="es-CO"/>
        </w:rPr>
      </w:pPr>
    </w:p>
    <w:p w:rsidR="00870122" w:rsidRDefault="006956C5" w:rsidP="00870122">
      <w:pPr>
        <w:keepNext/>
        <w:tabs>
          <w:tab w:val="left" w:pos="5985"/>
        </w:tabs>
      </w:pPr>
      <w:r>
        <w:rPr>
          <w:noProof/>
          <w:lang w:val="es-CO" w:eastAsia="es-CO"/>
        </w:rPr>
        <w:lastRenderedPageBreak/>
        <w:drawing>
          <wp:inline distT="0" distB="0" distL="0" distR="0" wp14:anchorId="2D1183B8" wp14:editId="04A7776C">
            <wp:extent cx="5612130" cy="26955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58" b="5212"/>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rsidR="00870122" w:rsidRDefault="00870122" w:rsidP="00870122">
      <w:pPr>
        <w:pStyle w:val="Descripcin"/>
      </w:pPr>
      <w:r>
        <w:t xml:space="preserve">Ilustración </w:t>
      </w:r>
      <w:r>
        <w:fldChar w:fldCharType="begin"/>
      </w:r>
      <w:r>
        <w:instrText xml:space="preserve"> SEQ Ilustración \* ARABIC </w:instrText>
      </w:r>
      <w:r>
        <w:fldChar w:fldCharType="separate"/>
      </w:r>
      <w:r>
        <w:rPr>
          <w:noProof/>
        </w:rPr>
        <w:t>19</w:t>
      </w:r>
      <w:r>
        <w:fldChar w:fldCharType="end"/>
      </w:r>
      <w:r>
        <w:t xml:space="preserve"> Cambiar Contraseña</w:t>
      </w:r>
    </w:p>
    <w:p w:rsidR="0036293E" w:rsidRDefault="0036293E" w:rsidP="00C379B7">
      <w:pPr>
        <w:tabs>
          <w:tab w:val="left" w:pos="5985"/>
        </w:tabs>
        <w:rPr>
          <w:lang w:val="es-CO" w:eastAsia="es-CO"/>
        </w:rPr>
      </w:pPr>
      <w:r>
        <w:rPr>
          <w:lang w:val="es-CO" w:eastAsia="es-CO"/>
        </w:rPr>
        <w:t xml:space="preserve"> </w:t>
      </w:r>
    </w:p>
    <w:p w:rsidR="0036293E" w:rsidRDefault="0036293E" w:rsidP="00C379B7">
      <w:pPr>
        <w:tabs>
          <w:tab w:val="left" w:pos="5985"/>
        </w:tabs>
        <w:rPr>
          <w:lang w:val="es-CO" w:eastAsia="es-CO"/>
        </w:rPr>
      </w:pPr>
    </w:p>
    <w:p w:rsidR="0036293E" w:rsidRDefault="0036293E" w:rsidP="00C379B7">
      <w:pPr>
        <w:tabs>
          <w:tab w:val="left" w:pos="5985"/>
        </w:tabs>
        <w:rPr>
          <w:lang w:val="es-CO" w:eastAsia="es-CO"/>
        </w:rPr>
      </w:pPr>
    </w:p>
    <w:p w:rsidR="0036293E" w:rsidRDefault="0036293E"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6956C5" w:rsidRDefault="006956C5" w:rsidP="00C379B7">
      <w:pPr>
        <w:tabs>
          <w:tab w:val="left" w:pos="5985"/>
        </w:tabs>
        <w:rPr>
          <w:lang w:val="es-CO" w:eastAsia="es-CO"/>
        </w:rPr>
      </w:pPr>
    </w:p>
    <w:p w:rsidR="0036293E" w:rsidRDefault="006956C5" w:rsidP="00C379B7">
      <w:pPr>
        <w:tabs>
          <w:tab w:val="left" w:pos="5985"/>
        </w:tabs>
        <w:rPr>
          <w:noProof/>
          <w:lang w:val="es-CO" w:eastAsia="es-CO"/>
        </w:rPr>
      </w:pPr>
      <w:r>
        <w:rPr>
          <w:noProof/>
          <w:lang w:val="es-CO" w:eastAsia="es-CO"/>
        </w:rPr>
        <w:t xml:space="preserve">Si tiene algun error en la clave actual, el sistema le mostrará una alerta de dicho error de la siguiente manera: </w:t>
      </w:r>
    </w:p>
    <w:p w:rsidR="00870122" w:rsidRDefault="006956C5" w:rsidP="00870122">
      <w:pPr>
        <w:keepNext/>
        <w:tabs>
          <w:tab w:val="left" w:pos="5985"/>
        </w:tabs>
      </w:pPr>
      <w:r>
        <w:rPr>
          <w:noProof/>
          <w:lang w:val="es-CO" w:eastAsia="es-CO"/>
        </w:rPr>
        <w:lastRenderedPageBreak/>
        <w:drawing>
          <wp:inline distT="0" distB="0" distL="0" distR="0" wp14:anchorId="12058938" wp14:editId="796DD94B">
            <wp:extent cx="5612130" cy="271462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56" b="4911"/>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6956C5" w:rsidRDefault="00870122" w:rsidP="00870122">
      <w:pPr>
        <w:pStyle w:val="Descripcin"/>
        <w:rPr>
          <w:noProof/>
          <w:lang w:val="es-CO" w:eastAsia="es-CO"/>
        </w:rPr>
      </w:pPr>
      <w:r>
        <w:t xml:space="preserve">Ilustración </w:t>
      </w:r>
      <w:r>
        <w:fldChar w:fldCharType="begin"/>
      </w:r>
      <w:r>
        <w:instrText xml:space="preserve"> SEQ Ilustración \* ARABIC </w:instrText>
      </w:r>
      <w:r>
        <w:fldChar w:fldCharType="separate"/>
      </w:r>
      <w:r>
        <w:rPr>
          <w:noProof/>
        </w:rPr>
        <w:t>20</w:t>
      </w:r>
      <w:r>
        <w:fldChar w:fldCharType="end"/>
      </w:r>
      <w:r>
        <w:t xml:space="preserve"> Error Clave Actual</w:t>
      </w:r>
    </w:p>
    <w:p w:rsidR="006956C5" w:rsidRDefault="006956C5" w:rsidP="00C379B7">
      <w:pPr>
        <w:tabs>
          <w:tab w:val="left" w:pos="5985"/>
        </w:tabs>
        <w:rPr>
          <w:noProof/>
          <w:lang w:val="es-CO" w:eastAsia="es-CO"/>
        </w:rPr>
      </w:pPr>
    </w:p>
    <w:p w:rsidR="006956C5" w:rsidRDefault="006956C5" w:rsidP="00C379B7">
      <w:pPr>
        <w:tabs>
          <w:tab w:val="left" w:pos="5985"/>
        </w:tabs>
        <w:rPr>
          <w:noProof/>
          <w:lang w:val="es-CO" w:eastAsia="es-CO"/>
        </w:rPr>
      </w:pPr>
    </w:p>
    <w:p w:rsidR="006956C5" w:rsidRDefault="006956C5" w:rsidP="00C379B7">
      <w:pPr>
        <w:tabs>
          <w:tab w:val="left" w:pos="5985"/>
        </w:tabs>
        <w:rPr>
          <w:noProof/>
          <w:lang w:val="es-CO" w:eastAsia="es-CO"/>
        </w:rPr>
      </w:pPr>
    </w:p>
    <w:p w:rsidR="006956C5" w:rsidRDefault="006956C5" w:rsidP="00C379B7">
      <w:pPr>
        <w:tabs>
          <w:tab w:val="left" w:pos="5985"/>
        </w:tabs>
        <w:rPr>
          <w:noProof/>
          <w:lang w:val="es-CO" w:eastAsia="es-CO"/>
        </w:rPr>
      </w:pPr>
      <w:r>
        <w:rPr>
          <w:noProof/>
          <w:lang w:val="es-CO" w:eastAsia="es-CO"/>
        </w:rPr>
        <w:t xml:space="preserve">Si por el contrario, la clave actual coincide y es válido el cambio de contraseña, el sistema le mostrará una alerta indicando que el cambio de contraseña se realizó correctamente. </w:t>
      </w:r>
    </w:p>
    <w:p w:rsidR="00870122" w:rsidRDefault="0036293E" w:rsidP="00870122">
      <w:pPr>
        <w:keepNext/>
        <w:tabs>
          <w:tab w:val="left" w:pos="5985"/>
        </w:tabs>
      </w:pPr>
      <w:r>
        <w:rPr>
          <w:noProof/>
          <w:lang w:val="es-CO" w:eastAsia="es-CO"/>
        </w:rPr>
        <w:drawing>
          <wp:inline distT="0" distB="0" distL="0" distR="0" wp14:anchorId="544CCB96" wp14:editId="0C4D5C8A">
            <wp:extent cx="5612130" cy="27051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056" b="5212"/>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36293E" w:rsidRDefault="00870122" w:rsidP="00870122">
      <w:pPr>
        <w:pStyle w:val="Descripcin"/>
        <w:rPr>
          <w:lang w:val="es-CO" w:eastAsia="es-CO"/>
        </w:rPr>
      </w:pPr>
      <w:r>
        <w:t xml:space="preserve">Ilustración </w:t>
      </w:r>
      <w:r>
        <w:fldChar w:fldCharType="begin"/>
      </w:r>
      <w:r>
        <w:instrText xml:space="preserve"> SEQ Ilustración \* ARABIC </w:instrText>
      </w:r>
      <w:r>
        <w:fldChar w:fldCharType="separate"/>
      </w:r>
      <w:r>
        <w:rPr>
          <w:noProof/>
        </w:rPr>
        <w:t>21</w:t>
      </w:r>
      <w:r>
        <w:fldChar w:fldCharType="end"/>
      </w:r>
      <w:r>
        <w:t xml:space="preserve"> Confirmación Cambio de Contraseña</w:t>
      </w:r>
    </w:p>
    <w:p w:rsidR="0032251C" w:rsidRDefault="0032251C" w:rsidP="00C379B7">
      <w:pPr>
        <w:tabs>
          <w:tab w:val="left" w:pos="5985"/>
        </w:tabs>
        <w:rPr>
          <w:lang w:val="es-CO" w:eastAsia="es-CO"/>
        </w:rPr>
      </w:pPr>
    </w:p>
    <w:p w:rsidR="0032251C" w:rsidRDefault="0032251C" w:rsidP="00C379B7">
      <w:pPr>
        <w:tabs>
          <w:tab w:val="left" w:pos="5985"/>
        </w:tabs>
        <w:rPr>
          <w:lang w:val="es-CO" w:eastAsia="es-CO"/>
        </w:rPr>
      </w:pPr>
    </w:p>
    <w:p w:rsidR="0032251C" w:rsidRDefault="0032251C" w:rsidP="00C379B7">
      <w:pPr>
        <w:tabs>
          <w:tab w:val="left" w:pos="5985"/>
        </w:tabs>
        <w:rPr>
          <w:lang w:val="es-CO" w:eastAsia="es-CO"/>
        </w:rPr>
      </w:pPr>
    </w:p>
    <w:p w:rsidR="0032251C" w:rsidRDefault="0032251C" w:rsidP="00C379B7">
      <w:pPr>
        <w:tabs>
          <w:tab w:val="left" w:pos="5985"/>
        </w:tabs>
        <w:rPr>
          <w:lang w:val="es-CO" w:eastAsia="es-CO"/>
        </w:rPr>
      </w:pPr>
    </w:p>
    <w:p w:rsidR="0032251C" w:rsidRDefault="0032251C" w:rsidP="00C379B7">
      <w:pPr>
        <w:tabs>
          <w:tab w:val="left" w:pos="5985"/>
        </w:tabs>
        <w:rPr>
          <w:lang w:val="es-CO" w:eastAsia="es-CO"/>
        </w:rPr>
      </w:pPr>
    </w:p>
    <w:p w:rsidR="0032251C" w:rsidRDefault="0032251C" w:rsidP="00C379B7">
      <w:pPr>
        <w:tabs>
          <w:tab w:val="left" w:pos="5985"/>
        </w:tabs>
        <w:rPr>
          <w:lang w:val="es-CO" w:eastAsia="es-CO"/>
        </w:rPr>
      </w:pPr>
    </w:p>
    <w:p w:rsidR="0032251C" w:rsidRDefault="0032251C" w:rsidP="00C379B7">
      <w:pPr>
        <w:tabs>
          <w:tab w:val="left" w:pos="5985"/>
        </w:tabs>
        <w:rPr>
          <w:lang w:val="es-CO" w:eastAsia="es-CO"/>
        </w:rPr>
      </w:pPr>
    </w:p>
    <w:p w:rsidR="00F66009" w:rsidRDefault="00F66009" w:rsidP="00C379B7">
      <w:pPr>
        <w:tabs>
          <w:tab w:val="left" w:pos="5985"/>
        </w:tabs>
        <w:rPr>
          <w:lang w:val="es-CO" w:eastAsia="es-CO"/>
        </w:rPr>
      </w:pPr>
    </w:p>
    <w:p w:rsidR="00987191" w:rsidRPr="00987191" w:rsidRDefault="00987191" w:rsidP="002853D0">
      <w:pPr>
        <w:pStyle w:val="Ttulo2"/>
        <w:rPr>
          <w:lang w:val="es-CO" w:eastAsia="es-CO"/>
        </w:rPr>
      </w:pPr>
      <w:bookmarkStart w:id="48" w:name="_GoBack"/>
      <w:r w:rsidRPr="00987191">
        <w:rPr>
          <w:lang w:val="es-CO" w:eastAsia="es-CO"/>
        </w:rPr>
        <w:t>SALIR</w:t>
      </w:r>
    </w:p>
    <w:bookmarkEnd w:id="48"/>
    <w:p w:rsidR="00F66009" w:rsidRDefault="00987191" w:rsidP="00C379B7">
      <w:pPr>
        <w:tabs>
          <w:tab w:val="left" w:pos="5985"/>
        </w:tabs>
        <w:rPr>
          <w:lang w:val="es-CO" w:eastAsia="es-CO"/>
        </w:rPr>
      </w:pPr>
      <w:r>
        <w:rPr>
          <w:lang w:val="es-CO" w:eastAsia="es-CO"/>
        </w:rPr>
        <w:t xml:space="preserve">Cuando usted haya terminado de llenar su bitácora </w:t>
      </w:r>
      <w:r w:rsidR="0032251C">
        <w:rPr>
          <w:lang w:val="es-CO" w:eastAsia="es-CO"/>
        </w:rPr>
        <w:t>puede accionar el botón salir que lo remite al inicio del aplicativo web.</w:t>
      </w:r>
    </w:p>
    <w:p w:rsidR="0032251C" w:rsidRDefault="0032251C" w:rsidP="00C379B7">
      <w:pPr>
        <w:tabs>
          <w:tab w:val="left" w:pos="5985"/>
        </w:tabs>
        <w:rPr>
          <w:noProof/>
          <w:lang w:val="es-CO" w:eastAsia="es-CO"/>
        </w:rPr>
      </w:pPr>
    </w:p>
    <w:p w:rsidR="0032251C" w:rsidRDefault="0032251C" w:rsidP="00C379B7">
      <w:pPr>
        <w:tabs>
          <w:tab w:val="left" w:pos="5985"/>
        </w:tabs>
        <w:rPr>
          <w:noProof/>
          <w:lang w:val="es-CO" w:eastAsia="es-CO"/>
        </w:rPr>
      </w:pPr>
    </w:p>
    <w:p w:rsidR="0032251C" w:rsidRDefault="0032251C" w:rsidP="00C379B7">
      <w:pPr>
        <w:tabs>
          <w:tab w:val="left" w:pos="5985"/>
        </w:tabs>
        <w:rPr>
          <w:noProof/>
          <w:lang w:val="es-CO" w:eastAsia="es-CO"/>
        </w:rPr>
      </w:pPr>
    </w:p>
    <w:p w:rsidR="00870122" w:rsidRDefault="0032251C" w:rsidP="00870122">
      <w:pPr>
        <w:keepNext/>
        <w:tabs>
          <w:tab w:val="left" w:pos="5985"/>
        </w:tabs>
      </w:pPr>
      <w:r>
        <w:rPr>
          <w:noProof/>
          <w:lang w:val="es-CO" w:eastAsia="es-CO"/>
        </w:rPr>
        <w:drawing>
          <wp:inline distT="0" distB="0" distL="0" distR="0" wp14:anchorId="193C9098" wp14:editId="457B34EE">
            <wp:extent cx="5324475" cy="22764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513" t="9056" r="1731" b="36003"/>
                    <a:stretch/>
                  </pic:blipFill>
                  <pic:spPr bwMode="auto">
                    <a:xfrm>
                      <a:off x="0" y="0"/>
                      <a:ext cx="5324475" cy="2276475"/>
                    </a:xfrm>
                    <a:prstGeom prst="rect">
                      <a:avLst/>
                    </a:prstGeom>
                    <a:ln>
                      <a:noFill/>
                    </a:ln>
                    <a:extLst>
                      <a:ext uri="{53640926-AAD7-44D8-BBD7-CCE9431645EC}">
                        <a14:shadowObscured xmlns:a14="http://schemas.microsoft.com/office/drawing/2010/main"/>
                      </a:ext>
                    </a:extLst>
                  </pic:spPr>
                </pic:pic>
              </a:graphicData>
            </a:graphic>
          </wp:inline>
        </w:drawing>
      </w:r>
    </w:p>
    <w:p w:rsidR="00870122" w:rsidRDefault="00870122" w:rsidP="00870122">
      <w:pPr>
        <w:pStyle w:val="Descripcin"/>
      </w:pPr>
      <w:r>
        <w:t xml:space="preserve">Ilustración </w:t>
      </w:r>
      <w:r>
        <w:fldChar w:fldCharType="begin"/>
      </w:r>
      <w:r>
        <w:instrText xml:space="preserve"> SEQ Ilustración \* ARABIC </w:instrText>
      </w:r>
      <w:r>
        <w:fldChar w:fldCharType="separate"/>
      </w:r>
      <w:r>
        <w:rPr>
          <w:noProof/>
        </w:rPr>
        <w:t>22</w:t>
      </w:r>
      <w:r>
        <w:fldChar w:fldCharType="end"/>
      </w:r>
      <w:r>
        <w:t xml:space="preserve"> Cerrar Sesión</w:t>
      </w:r>
    </w:p>
    <w:p w:rsidR="00DF4061" w:rsidRPr="0032251C" w:rsidRDefault="00581C40" w:rsidP="0032251C">
      <w:pPr>
        <w:tabs>
          <w:tab w:val="left" w:pos="5985"/>
        </w:tabs>
        <w:rPr>
          <w:lang w:val="es-CO" w:eastAsia="es-CO"/>
        </w:rPr>
      </w:pPr>
      <w:r>
        <w:rPr>
          <w:noProof/>
          <w:lang w:val="es-CO" w:eastAsia="es-CO"/>
        </w:rPr>
        <mc:AlternateContent>
          <mc:Choice Requires="wps">
            <w:drawing>
              <wp:anchor distT="0" distB="0" distL="114300" distR="114300" simplePos="0" relativeHeight="251685888" behindDoc="1" locked="0" layoutInCell="1" allowOverlap="1" wp14:anchorId="04C9BD7C" wp14:editId="4A76F2CC">
                <wp:simplePos x="0" y="0"/>
                <wp:positionH relativeFrom="column">
                  <wp:posOffset>373380</wp:posOffset>
                </wp:positionH>
                <wp:positionV relativeFrom="paragraph">
                  <wp:posOffset>3105785</wp:posOffset>
                </wp:positionV>
                <wp:extent cx="5229225"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a:effectLst/>
                      </wps:spPr>
                      <wps:txbx>
                        <w:txbxContent>
                          <w:p w:rsidR="006956C5" w:rsidRPr="00830A53" w:rsidRDefault="006956C5" w:rsidP="00581C40">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BD7C" id="Cuadro de texto 25" o:spid="_x0000_s1028" type="#_x0000_t202" style="position:absolute;margin-left:29.4pt;margin-top:244.55pt;width:411.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" stroked="f">
                <v:textbox style="mso-fit-shape-to-text:t" inset="0,0,0,0">
                  <w:txbxContent>
                    <w:p w:rsidR="006956C5" w:rsidRPr="00830A53" w:rsidRDefault="006956C5" w:rsidP="00581C40">
                      <w:pPr>
                        <w:pStyle w:val="Descripcin"/>
                        <w:rPr>
                          <w:noProof/>
                        </w:rPr>
                      </w:pPr>
                    </w:p>
                  </w:txbxContent>
                </v:textbox>
                <w10:wrap type="tight"/>
              </v:shape>
            </w:pict>
          </mc:Fallback>
        </mc:AlternateContent>
      </w:r>
      <w:r w:rsidR="00E870D9">
        <w:rPr>
          <w:noProof/>
          <w:lang w:val="es-CO" w:eastAsia="es-CO"/>
        </w:rPr>
        <mc:AlternateContent>
          <mc:Choice Requires="wps">
            <w:drawing>
              <wp:anchor distT="0" distB="0" distL="114300" distR="114300" simplePos="0" relativeHeight="251687936" behindDoc="1" locked="0" layoutInCell="1" allowOverlap="1" wp14:anchorId="3F97F36F" wp14:editId="4362BF91">
                <wp:simplePos x="0" y="0"/>
                <wp:positionH relativeFrom="column">
                  <wp:posOffset>0</wp:posOffset>
                </wp:positionH>
                <wp:positionV relativeFrom="paragraph">
                  <wp:posOffset>3409950</wp:posOffset>
                </wp:positionV>
                <wp:extent cx="6666230" cy="635"/>
                <wp:effectExtent l="0" t="0" r="0" b="0"/>
                <wp:wrapTight wrapText="bothSides">
                  <wp:wrapPolygon edited="0">
                    <wp:start x="0" y="0"/>
                    <wp:lineTo x="0" y="21600"/>
                    <wp:lineTo x="21600" y="21600"/>
                    <wp:lineTo x="21600" y="0"/>
                  </wp:wrapPolygon>
                </wp:wrapTight>
                <wp:docPr id="28" name="Cuadro de texto 28"/>
                <wp:cNvGraphicFramePr/>
                <a:graphic xmlns:a="http://schemas.openxmlformats.org/drawingml/2006/main">
                  <a:graphicData uri="http://schemas.microsoft.com/office/word/2010/wordprocessingShape">
                    <wps:wsp>
                      <wps:cNvSpPr txBox="1"/>
                      <wps:spPr>
                        <a:xfrm>
                          <a:off x="0" y="0"/>
                          <a:ext cx="6666230" cy="635"/>
                        </a:xfrm>
                        <a:prstGeom prst="rect">
                          <a:avLst/>
                        </a:prstGeom>
                        <a:solidFill>
                          <a:prstClr val="white"/>
                        </a:solidFill>
                        <a:ln>
                          <a:noFill/>
                        </a:ln>
                        <a:effectLst/>
                      </wps:spPr>
                      <wps:txbx>
                        <w:txbxContent>
                          <w:p w:rsidR="006956C5" w:rsidRPr="00F53FB9" w:rsidRDefault="006956C5" w:rsidP="00E870D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7F36F" id="Cuadro de texto 28" o:spid="_x0000_s1029" type="#_x0000_t202" style="position:absolute;margin-left:0;margin-top:268.5pt;width:524.9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" stroked="f">
                <v:textbox style="mso-fit-shape-to-text:t" inset="0,0,0,0">
                  <w:txbxContent>
                    <w:p w:rsidR="006956C5" w:rsidRPr="00F53FB9" w:rsidRDefault="006956C5" w:rsidP="00E870D9">
                      <w:pPr>
                        <w:pStyle w:val="Descripcin"/>
                        <w:rPr>
                          <w:noProof/>
                        </w:rPr>
                      </w:pPr>
                    </w:p>
                  </w:txbxContent>
                </v:textbox>
                <w10:wrap type="tight"/>
              </v:shape>
            </w:pict>
          </mc:Fallback>
        </mc:AlternateContent>
      </w:r>
      <w:r w:rsidR="00E870D9">
        <w:rPr>
          <w:noProof/>
          <w:lang w:val="es-CO" w:eastAsia="es-CO"/>
        </w:rPr>
        <mc:AlternateContent>
          <mc:Choice Requires="wps">
            <w:drawing>
              <wp:anchor distT="0" distB="0" distL="114300" distR="114300" simplePos="0" relativeHeight="251689984" behindDoc="1" locked="0" layoutInCell="1" allowOverlap="1" wp14:anchorId="7E317BD4" wp14:editId="4B6861C9">
                <wp:simplePos x="0" y="0"/>
                <wp:positionH relativeFrom="column">
                  <wp:posOffset>-88900</wp:posOffset>
                </wp:positionH>
                <wp:positionV relativeFrom="paragraph">
                  <wp:posOffset>3010535</wp:posOffset>
                </wp:positionV>
                <wp:extent cx="6339840" cy="635"/>
                <wp:effectExtent l="0" t="0" r="0" b="0"/>
                <wp:wrapTight wrapText="bothSides">
                  <wp:wrapPolygon edited="0">
                    <wp:start x="0" y="0"/>
                    <wp:lineTo x="0" y="21600"/>
                    <wp:lineTo x="21600" y="21600"/>
                    <wp:lineTo x="21600" y="0"/>
                  </wp:wrapPolygon>
                </wp:wrapTight>
                <wp:docPr id="29" name="Cuadro de texto 29"/>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rsidR="006956C5" w:rsidRPr="00504CB4" w:rsidRDefault="006956C5" w:rsidP="00E870D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17BD4" id="Cuadro de texto 29" o:spid="_x0000_s1030" type="#_x0000_t202" style="position:absolute;margin-left:-7pt;margin-top:237.05pt;width:499.2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" stroked="f">
                <v:textbox style="mso-fit-shape-to-text:t" inset="0,0,0,0">
                  <w:txbxContent>
                    <w:p w:rsidR="006956C5" w:rsidRPr="00504CB4" w:rsidRDefault="006956C5" w:rsidP="00E870D9">
                      <w:pPr>
                        <w:pStyle w:val="Descripcin"/>
                        <w:rPr>
                          <w:noProof/>
                        </w:rPr>
                      </w:pPr>
                    </w:p>
                  </w:txbxContent>
                </v:textbox>
                <w10:wrap type="tight"/>
              </v:shape>
            </w:pict>
          </mc:Fallback>
        </mc:AlternateContent>
      </w:r>
      <w:r w:rsidR="00F42C55">
        <w:rPr>
          <w:noProof/>
          <w:lang w:val="es-CO" w:eastAsia="es-CO"/>
        </w:rPr>
        <mc:AlternateContent>
          <mc:Choice Requires="wps">
            <w:drawing>
              <wp:anchor distT="0" distB="0" distL="114300" distR="114300" simplePos="0" relativeHeight="251692032" behindDoc="1" locked="0" layoutInCell="1" allowOverlap="1" wp14:anchorId="39D2E341" wp14:editId="6A650010">
                <wp:simplePos x="0" y="0"/>
                <wp:positionH relativeFrom="column">
                  <wp:posOffset>-7620</wp:posOffset>
                </wp:positionH>
                <wp:positionV relativeFrom="paragraph">
                  <wp:posOffset>2713355</wp:posOffset>
                </wp:positionV>
                <wp:extent cx="5619750" cy="635"/>
                <wp:effectExtent l="0" t="0" r="0" b="0"/>
                <wp:wrapTight wrapText="bothSides">
                  <wp:wrapPolygon edited="0">
                    <wp:start x="0" y="0"/>
                    <wp:lineTo x="0" y="21600"/>
                    <wp:lineTo x="21600" y="21600"/>
                    <wp:lineTo x="21600" y="0"/>
                  </wp:wrapPolygon>
                </wp:wrapTight>
                <wp:docPr id="31" name="Cuadro de texto 31"/>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6956C5" w:rsidRPr="0065614E" w:rsidRDefault="006956C5" w:rsidP="00F42C55">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2E341" id="Cuadro de texto 31" o:spid="_x0000_s1031" type="#_x0000_t202" style="position:absolute;margin-left:-.6pt;margin-top:213.65pt;width:44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" stroked="f">
                <v:textbox style="mso-fit-shape-to-text:t" inset="0,0,0,0">
                  <w:txbxContent>
                    <w:p w:rsidR="006956C5" w:rsidRPr="0065614E" w:rsidRDefault="006956C5" w:rsidP="00F42C55">
                      <w:pPr>
                        <w:pStyle w:val="Descripcin"/>
                        <w:rPr>
                          <w:noProof/>
                        </w:rPr>
                      </w:pPr>
                    </w:p>
                  </w:txbxContent>
                </v:textbox>
                <w10:wrap type="tight"/>
              </v:shape>
            </w:pict>
          </mc:Fallback>
        </mc:AlternateContent>
      </w:r>
      <w:r w:rsidR="00BB2B50">
        <w:rPr>
          <w:noProof/>
          <w:lang w:val="es-CO" w:eastAsia="es-CO"/>
        </w:rPr>
        <mc:AlternateContent>
          <mc:Choice Requires="wps">
            <w:drawing>
              <wp:anchor distT="0" distB="0" distL="114300" distR="114300" simplePos="0" relativeHeight="251694080" behindDoc="1" locked="0" layoutInCell="1" allowOverlap="1" wp14:anchorId="239E7DB0" wp14:editId="1248834F">
                <wp:simplePos x="0" y="0"/>
                <wp:positionH relativeFrom="column">
                  <wp:posOffset>276225</wp:posOffset>
                </wp:positionH>
                <wp:positionV relativeFrom="paragraph">
                  <wp:posOffset>3637280</wp:posOffset>
                </wp:positionV>
                <wp:extent cx="5591175"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rsidR="006956C5" w:rsidRPr="005D75CC" w:rsidRDefault="006956C5" w:rsidP="00BB2B50">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E7DB0" id="Cuadro de texto 32" o:spid="_x0000_s1032" type="#_x0000_t202" style="position:absolute;margin-left:21.75pt;margin-top:286.4pt;width:440.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" stroked="f">
                <v:textbox style="mso-fit-shape-to-text:t" inset="0,0,0,0">
                  <w:txbxContent>
                    <w:p w:rsidR="006956C5" w:rsidRPr="005D75CC" w:rsidRDefault="006956C5" w:rsidP="00BB2B50">
                      <w:pPr>
                        <w:pStyle w:val="Descripcin"/>
                        <w:rPr>
                          <w:noProof/>
                        </w:rPr>
                      </w:pPr>
                    </w:p>
                  </w:txbxContent>
                </v:textbox>
                <w10:wrap type="tight"/>
              </v:shape>
            </w:pict>
          </mc:Fallback>
        </mc:AlternateContent>
      </w:r>
      <w:r w:rsidR="00BB2B50">
        <w:rPr>
          <w:noProof/>
          <w:lang w:val="es-CO" w:eastAsia="es-CO"/>
        </w:rPr>
        <mc:AlternateContent>
          <mc:Choice Requires="wps">
            <w:drawing>
              <wp:anchor distT="0" distB="0" distL="114300" distR="114300" simplePos="0" relativeHeight="251696128" behindDoc="1" locked="0" layoutInCell="1" allowOverlap="1" wp14:anchorId="05E01628" wp14:editId="00BEAA64">
                <wp:simplePos x="0" y="0"/>
                <wp:positionH relativeFrom="column">
                  <wp:posOffset>0</wp:posOffset>
                </wp:positionH>
                <wp:positionV relativeFrom="paragraph">
                  <wp:posOffset>3331210</wp:posOffset>
                </wp:positionV>
                <wp:extent cx="658876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6588760" cy="635"/>
                        </a:xfrm>
                        <a:prstGeom prst="rect">
                          <a:avLst/>
                        </a:prstGeom>
                        <a:solidFill>
                          <a:prstClr val="white"/>
                        </a:solidFill>
                        <a:ln>
                          <a:noFill/>
                        </a:ln>
                        <a:effectLst/>
                      </wps:spPr>
                      <wps:txbx>
                        <w:txbxContent>
                          <w:p w:rsidR="006956C5" w:rsidRPr="00751953" w:rsidRDefault="006956C5" w:rsidP="00BB2B50">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01628" id="Cuadro de texto 33" o:spid="_x0000_s1033" type="#_x0000_t202" style="position:absolute;margin-left:0;margin-top:262.3pt;width:518.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" stroked="f">
                <v:textbox style="mso-fit-shape-to-text:t" inset="0,0,0,0">
                  <w:txbxContent>
                    <w:p w:rsidR="006956C5" w:rsidRPr="00751953" w:rsidRDefault="006956C5" w:rsidP="00BB2B50">
                      <w:pPr>
                        <w:pStyle w:val="Descripcin"/>
                        <w:rPr>
                          <w:noProof/>
                        </w:rPr>
                      </w:pPr>
                    </w:p>
                  </w:txbxContent>
                </v:textbox>
                <w10:wrap type="tight"/>
              </v:shape>
            </w:pict>
          </mc:Fallback>
        </mc:AlternateContent>
      </w:r>
      <w:r w:rsidR="00E97B85">
        <w:rPr>
          <w:noProof/>
          <w:lang w:val="es-CO" w:eastAsia="es-CO"/>
        </w:rPr>
        <mc:AlternateContent>
          <mc:Choice Requires="wps">
            <w:drawing>
              <wp:anchor distT="0" distB="0" distL="114300" distR="114300" simplePos="0" relativeHeight="251698176" behindDoc="1" locked="0" layoutInCell="1" allowOverlap="1" wp14:anchorId="0E180DAD" wp14:editId="4BD16829">
                <wp:simplePos x="0" y="0"/>
                <wp:positionH relativeFrom="column">
                  <wp:posOffset>-327660</wp:posOffset>
                </wp:positionH>
                <wp:positionV relativeFrom="paragraph">
                  <wp:posOffset>3045460</wp:posOffset>
                </wp:positionV>
                <wp:extent cx="6654165" cy="635"/>
                <wp:effectExtent l="0" t="0" r="0" b="0"/>
                <wp:wrapTight wrapText="bothSides">
                  <wp:wrapPolygon edited="0">
                    <wp:start x="0" y="0"/>
                    <wp:lineTo x="0" y="21600"/>
                    <wp:lineTo x="21600" y="21600"/>
                    <wp:lineTo x="21600" y="0"/>
                  </wp:wrapPolygon>
                </wp:wrapTight>
                <wp:docPr id="34" name="Cuadro de texto 34"/>
                <wp:cNvGraphicFramePr/>
                <a:graphic xmlns:a="http://schemas.openxmlformats.org/drawingml/2006/main">
                  <a:graphicData uri="http://schemas.microsoft.com/office/word/2010/wordprocessingShape">
                    <wps:wsp>
                      <wps:cNvSpPr txBox="1"/>
                      <wps:spPr>
                        <a:xfrm>
                          <a:off x="0" y="0"/>
                          <a:ext cx="6654165" cy="635"/>
                        </a:xfrm>
                        <a:prstGeom prst="rect">
                          <a:avLst/>
                        </a:prstGeom>
                        <a:solidFill>
                          <a:prstClr val="white"/>
                        </a:solidFill>
                        <a:ln>
                          <a:noFill/>
                        </a:ln>
                        <a:effectLst/>
                      </wps:spPr>
                      <wps:txbx>
                        <w:txbxContent>
                          <w:p w:rsidR="006956C5" w:rsidRPr="00CA1DD3" w:rsidRDefault="006956C5" w:rsidP="00E97B85">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80DAD" id="Cuadro de texto 34" o:spid="_x0000_s1034" type="#_x0000_t202" style="position:absolute;margin-left:-25.8pt;margin-top:239.8pt;width:523.9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" stroked="f">
                <v:textbox style="mso-fit-shape-to-text:t" inset="0,0,0,0">
                  <w:txbxContent>
                    <w:p w:rsidR="006956C5" w:rsidRPr="00CA1DD3" w:rsidRDefault="006956C5" w:rsidP="00E97B85">
                      <w:pPr>
                        <w:pStyle w:val="Descripcin"/>
                        <w:rPr>
                          <w:noProof/>
                        </w:rPr>
                      </w:pPr>
                    </w:p>
                  </w:txbxContent>
                </v:textbox>
                <w10:wrap type="tight"/>
              </v:shape>
            </w:pict>
          </mc:Fallback>
        </mc:AlternateContent>
      </w:r>
    </w:p>
    <w:sectPr w:rsidR="00DF4061" w:rsidRPr="0032251C" w:rsidSect="006B35E9">
      <w:headerReference w:type="default" r:id="rId30"/>
      <w:footerReference w:type="default" r:id="rId31"/>
      <w:pgSz w:w="12240" w:h="15840"/>
      <w:pgMar w:top="1417" w:right="1701" w:bottom="1417" w:left="1701" w:header="1191"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5002" w:rsidRDefault="00C05002" w:rsidP="006B35E9">
      <w:r>
        <w:separator/>
      </w:r>
    </w:p>
  </w:endnote>
  <w:endnote w:type="continuationSeparator" w:id="0">
    <w:p w:rsidR="00C05002" w:rsidRDefault="00C05002" w:rsidP="006B3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6C5" w:rsidRDefault="006956C5" w:rsidP="006B35E9">
    <w:pPr>
      <w:pStyle w:val="Piedepgina"/>
      <w:jc w:val="center"/>
    </w:pPr>
    <w:r w:rsidRPr="00B018D7">
      <w:rPr>
        <w:noProof/>
        <w:lang w:val="es-CO" w:eastAsia="es-CO"/>
      </w:rPr>
      <mc:AlternateContent>
        <mc:Choice Requires="wpg">
          <w:drawing>
            <wp:anchor distT="0" distB="0" distL="114300" distR="114300" simplePos="0" relativeHeight="251663360" behindDoc="0" locked="0" layoutInCell="1" allowOverlap="1" wp14:anchorId="4FC23E61" wp14:editId="69DFF729">
              <wp:simplePos x="0" y="0"/>
              <wp:positionH relativeFrom="margin">
                <wp:posOffset>1815465</wp:posOffset>
              </wp:positionH>
              <wp:positionV relativeFrom="paragraph">
                <wp:posOffset>90805</wp:posOffset>
              </wp:positionV>
              <wp:extent cx="2828925" cy="1066800"/>
              <wp:effectExtent l="0" t="0" r="0" b="0"/>
              <wp:wrapThrough wrapText="bothSides">
                <wp:wrapPolygon edited="0">
                  <wp:start x="291" y="0"/>
                  <wp:lineTo x="145" y="1157"/>
                  <wp:lineTo x="0" y="15814"/>
                  <wp:lineTo x="6400" y="18900"/>
                  <wp:lineTo x="12218" y="18900"/>
                  <wp:lineTo x="12218" y="21214"/>
                  <wp:lineTo x="17891" y="21214"/>
                  <wp:lineTo x="18036" y="18900"/>
                  <wp:lineTo x="20364" y="12729"/>
                  <wp:lineTo x="21236" y="8100"/>
                  <wp:lineTo x="21382" y="2700"/>
                  <wp:lineTo x="19055" y="386"/>
                  <wp:lineTo x="15273" y="0"/>
                  <wp:lineTo x="291" y="0"/>
                </wp:wrapPolygon>
              </wp:wrapThrough>
              <wp:docPr id="4" name="Agrupar 15"/>
              <wp:cNvGraphicFramePr/>
              <a:graphic xmlns:a="http://schemas.openxmlformats.org/drawingml/2006/main">
                <a:graphicData uri="http://schemas.microsoft.com/office/word/2010/wordprocessingGroup">
                  <wpg:wgp>
                    <wpg:cNvGrpSpPr/>
                    <wpg:grpSpPr>
                      <a:xfrm>
                        <a:off x="0" y="0"/>
                        <a:ext cx="2828925" cy="1066800"/>
                        <a:chOff x="914400" y="0"/>
                        <a:chExt cx="3086100" cy="1143000"/>
                      </a:xfrm>
                    </wpg:grpSpPr>
                    <pic:pic xmlns:pic="http://schemas.openxmlformats.org/drawingml/2006/picture">
                      <pic:nvPicPr>
                        <pic:cNvPr id="5" name="Imagen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3200400" y="0"/>
                          <a:ext cx="800100" cy="785495"/>
                        </a:xfrm>
                        <a:prstGeom prst="rect">
                          <a:avLst/>
                        </a:prstGeom>
                      </pic:spPr>
                    </pic:pic>
                    <pic:pic xmlns:pic="http://schemas.openxmlformats.org/drawingml/2006/picture">
                      <pic:nvPicPr>
                        <pic:cNvPr id="7" name="Imagen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2628900" y="0"/>
                          <a:ext cx="539750" cy="785495"/>
                        </a:xfrm>
                        <a:prstGeom prst="rect">
                          <a:avLst/>
                        </a:prstGeom>
                      </pic:spPr>
                    </pic:pic>
                    <pic:pic xmlns:pic="http://schemas.openxmlformats.org/drawingml/2006/picture">
                      <pic:nvPicPr>
                        <pic:cNvPr id="11" name="Imagen 1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2057400" y="114300"/>
                          <a:ext cx="539750" cy="563880"/>
                        </a:xfrm>
                        <a:prstGeom prst="rect">
                          <a:avLst/>
                        </a:prstGeom>
                      </pic:spPr>
                    </pic:pic>
                    <pic:pic xmlns:pic="http://schemas.openxmlformats.org/drawingml/2006/picture">
                      <pic:nvPicPr>
                        <pic:cNvPr id="13" name="Imagen 13"/>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1485900" y="0"/>
                          <a:ext cx="539750" cy="785495"/>
                        </a:xfrm>
                        <a:prstGeom prst="rect">
                          <a:avLst/>
                        </a:prstGeom>
                      </pic:spPr>
                    </pic:pic>
                    <pic:pic xmlns:pic="http://schemas.openxmlformats.org/drawingml/2006/picture">
                      <pic:nvPicPr>
                        <pic:cNvPr id="15" name="Imagen 15"/>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914400" y="0"/>
                          <a:ext cx="539750" cy="784860"/>
                        </a:xfrm>
                        <a:prstGeom prst="rect">
                          <a:avLst/>
                        </a:prstGeom>
                      </pic:spPr>
                    </pic:pic>
                    <wps:wsp>
                      <wps:cNvPr id="19" name="Cuadro de texto 19"/>
                      <wps:cNvSpPr txBox="1"/>
                      <wps:spPr>
                        <a:xfrm>
                          <a:off x="2701290" y="800100"/>
                          <a:ext cx="84201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6956C5" w:rsidRPr="00980251" w:rsidRDefault="006956C5" w:rsidP="006B35E9">
                            <w:pPr>
                              <w:rPr>
                                <w:sz w:val="8"/>
                                <w:szCs w:val="8"/>
                                <w:lang w:val="en-US"/>
                              </w:rPr>
                            </w:pPr>
                            <w:r w:rsidRPr="00980251">
                              <w:rPr>
                                <w:sz w:val="8"/>
                                <w:szCs w:val="8"/>
                                <w:lang w:val="en-US"/>
                              </w:rPr>
                              <w:t>NTC 5580 CS-0024-2</w:t>
                            </w:r>
                          </w:p>
                          <w:p w:rsidR="006956C5" w:rsidRPr="00980251" w:rsidRDefault="006956C5" w:rsidP="006B35E9">
                            <w:pPr>
                              <w:rPr>
                                <w:sz w:val="8"/>
                                <w:szCs w:val="8"/>
                                <w:lang w:val="en-US"/>
                              </w:rPr>
                            </w:pPr>
                            <w:r w:rsidRPr="00980251">
                              <w:rPr>
                                <w:sz w:val="8"/>
                                <w:szCs w:val="8"/>
                                <w:lang w:val="en-US"/>
                              </w:rPr>
                              <w:t>NTC 5581 CS-0024-1</w:t>
                            </w:r>
                          </w:p>
                          <w:p w:rsidR="006956C5" w:rsidRPr="00980251" w:rsidRDefault="006956C5" w:rsidP="006B35E9">
                            <w:pPr>
                              <w:rPr>
                                <w:sz w:val="8"/>
                                <w:szCs w:val="8"/>
                                <w:lang w:val="en-US"/>
                              </w:rPr>
                            </w:pPr>
                            <w:r w:rsidRPr="00980251">
                              <w:rPr>
                                <w:sz w:val="8"/>
                                <w:szCs w:val="8"/>
                                <w:lang w:val="en-US"/>
                              </w:rPr>
                              <w:t>NTC 5666 CS-0024-3</w:t>
                            </w:r>
                          </w:p>
                          <w:p w:rsidR="006956C5" w:rsidRPr="00B65A27" w:rsidRDefault="006956C5" w:rsidP="006B35E9">
                            <w:pPr>
                              <w:rPr>
                                <w:sz w:val="8"/>
                                <w:szCs w:val="8"/>
                              </w:rPr>
                            </w:pPr>
                            <w:r w:rsidRPr="00B65A27">
                              <w:rPr>
                                <w:sz w:val="8"/>
                                <w:szCs w:val="8"/>
                              </w:rPr>
                              <w:t>NTC 5663 CS-CER183974</w:t>
                            </w:r>
                          </w:p>
                          <w:p w:rsidR="006956C5" w:rsidRPr="00597BEB" w:rsidRDefault="006956C5" w:rsidP="006B35E9">
                            <w:pPr>
                              <w:rPr>
                                <w:sz w:val="8"/>
                                <w:szCs w:val="8"/>
                              </w:rPr>
                            </w:pPr>
                            <w:r w:rsidRPr="00B65A27">
                              <w:rPr>
                                <w:sz w:val="8"/>
                                <w:szCs w:val="8"/>
                              </w:rPr>
                              <w:t>NTC 5665 CS-CER430361</w:t>
                            </w:r>
                          </w:p>
                        </w:txbxContent>
                      </wps:txbx>
                      <wps:bodyPr rot="0" spcFirstLastPara="0" vertOverflow="overflow" horzOverflow="overflow" vert="horz" wrap="square" lIns="2" tIns="0" rIns="91440" bIns="46800" numCol="1" spcCol="0" rtlCol="0" fromWordArt="0" anchor="t" anchorCtr="0" forceAA="0" compatLnSpc="1">
                        <a:prstTxWarp prst="textNoShape">
                          <a:avLst/>
                        </a:prstTxWarp>
                        <a:noAutofit/>
                      </wps:bodyPr>
                    </wps:wsp>
                    <wps:wsp>
                      <wps:cNvPr id="20" name="Cuadro de texto 20"/>
                      <wps:cNvSpPr txBox="1"/>
                      <wps:spPr>
                        <a:xfrm>
                          <a:off x="1485900" y="800100"/>
                          <a:ext cx="613410" cy="105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6956C5" w:rsidRPr="00597BEB" w:rsidRDefault="006956C5" w:rsidP="006B35E9">
                            <w:pPr>
                              <w:jc w:val="center"/>
                              <w:rPr>
                                <w:sz w:val="8"/>
                                <w:szCs w:val="8"/>
                              </w:rPr>
                            </w:pPr>
                            <w:r w:rsidRPr="0090164E">
                              <w:rPr>
                                <w:sz w:val="8"/>
                                <w:szCs w:val="8"/>
                              </w:rPr>
                              <w:t>SC-CER116753</w:t>
                            </w:r>
                          </w:p>
                        </w:txbxContent>
                      </wps:txbx>
                      <wps:bodyPr rot="0" spcFirstLastPara="0" vertOverflow="overflow" horzOverflow="overflow" vert="horz" wrap="square" lIns="2" tIns="0" rIns="0" bIns="46800" numCol="1" spcCol="0" rtlCol="0" fromWordArt="0" anchor="t" anchorCtr="0" forceAA="0" compatLnSpc="1">
                        <a:prstTxWarp prst="textNoShape">
                          <a:avLst/>
                        </a:prstTxWarp>
                        <a:noAutofit/>
                      </wps:bodyPr>
                    </wps:wsp>
                    <wps:wsp>
                      <wps:cNvPr id="22" name="Cuadro de texto 22"/>
                      <wps:cNvSpPr txBox="1"/>
                      <wps:spPr>
                        <a:xfrm>
                          <a:off x="1028700" y="800100"/>
                          <a:ext cx="342900" cy="105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6956C5" w:rsidRPr="00597BEB" w:rsidRDefault="006956C5" w:rsidP="006B35E9">
                            <w:pPr>
                              <w:jc w:val="center"/>
                              <w:rPr>
                                <w:sz w:val="8"/>
                                <w:szCs w:val="8"/>
                              </w:rPr>
                            </w:pPr>
                            <w:r w:rsidRPr="00FF7E30">
                              <w:rPr>
                                <w:sz w:val="8"/>
                                <w:szCs w:val="8"/>
                              </w:rPr>
                              <w:t>FT024-1</w:t>
                            </w:r>
                          </w:p>
                        </w:txbxContent>
                      </wps:txbx>
                      <wps:bodyPr rot="0" spcFirstLastPara="0" vertOverflow="overflow" horzOverflow="overflow" vert="horz" wrap="square" lIns="2" tIns="0" rIns="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C23E61" id="Agrupar 15" o:spid="_x0000_s1035" style="position:absolute;left:0;text-align:left;margin-left:142.95pt;margin-top:7.15pt;width:222.75pt;height:84pt;z-index:251663360;mso-position-horizontal-relative:margin;mso-width-relative:margin;mso-height-relative:margin" coordorigin="9144" coordsize="3086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6" type="#_x0000_t75" style="position:absolute;left:32004;width:8001;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030vCAAAA2gAAAA8AAABkcnMvZG93bnJldi54bWxEj0GLwjAUhO/C/ofwFrzINlVxV6pRlqLg&#10;SVD3oLfX5m1bbF5KE7X+eyMIHoeZ+YaZLztTiyu1rrKsYBjFIIhzqysuFPwd1l9TEM4ja6wtk4I7&#10;OVguPnpzTLS98Y6ue1+IAGGXoILS+yaR0uUlGXSRbYiD929bgz7ItpC6xVuAm1qO4vhbGqw4LJTY&#10;UFpSft5fTKBk08HPiTNf3NPjOF2NaXM+bpXqf3a/MxCeOv8Ov9obrWACzyvhBs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N9LwgAAANoAAAAPAAAAAAAAAAAAAAAAAJ8C&#10;AABkcnMvZG93bnJldi54bWxQSwUGAAAAAAQABAD3AAAAjgMAAAAA&#10;">
                <v:imagedata r:id="rId6" o:title=""/>
                <v:path arrowok="t"/>
              </v:shape>
              <v:shape id="Imagen 7" o:spid="_x0000_s1037" type="#_x0000_t75" style="position:absolute;left:26289;width:5397;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AeOPDAAAA2gAAAA8AAABkcnMvZG93bnJldi54bWxEj81qAkEQhO+BvMPQgdzirEKiro4igpB4&#10;Mf7gudlpdxa3e5adUTd5+owQ8FhU1VfUdN5xra7UhsqLgX4vA0VSeFtJaeCwX72NQIWIYrH2QgZ+&#10;KMB89vw0xdz6m2zpuoulShAJORpwMTa51qFwxBh6viFJ3sm3jDHJttS2xVuCc60HWfahGStJCw4b&#10;WjoqzrsLG+Dl5qv0x/W7C7+j7+G+z+fxmo15fekWE1CRuvgI/7c/rYEh3K+kG6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B448MAAADaAAAADwAAAAAAAAAAAAAAAACf&#10;AgAAZHJzL2Rvd25yZXYueG1sUEsFBgAAAAAEAAQA9wAAAI8DAAAAAA==&#10;">
                <v:imagedata r:id="rId7" o:title=""/>
                <v:path arrowok="t"/>
              </v:shape>
              <v:shape id="Imagen 11" o:spid="_x0000_s1038" type="#_x0000_t75" style="position:absolute;left:20574;top:1143;width:5397;height:5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3gVTCAAAA2wAAAA8AAABkcnMvZG93bnJldi54bWxET0uLwjAQvgv7H8Is7EU01YMu1ShLRdiD&#10;iI89eByasak2k9pktf57Iwje5uN7znTe2kpcqfGlYwWDfgKCOHe65ELB337Z+wbhA7LGyjEpuJOH&#10;+eyjM8VUuxtv6boLhYgh7FNUYEKoUyl9bsii77uaOHJH11gMETaF1A3eYrit5DBJRtJiybHBYE2Z&#10;ofy8+7cKuLiUl+ww2iy6JlsMl6fVGscrpb4+258JiEBteItf7l8d5w/g+Us8QM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94FUwgAAANsAAAAPAAAAAAAAAAAAAAAAAJ8C&#10;AABkcnMvZG93bnJldi54bWxQSwUGAAAAAAQABAD3AAAAjgMAAAAA&#10;">
                <v:imagedata r:id="rId8" o:title=""/>
                <v:path arrowok="t"/>
              </v:shape>
              <v:shape id="Imagen 13" o:spid="_x0000_s1039" type="#_x0000_t75" style="position:absolute;left:14859;width:5397;height: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5tiXCAAAA2wAAAA8AAABkcnMvZG93bnJldi54bWxET0uLwjAQvgv+hzCCl0UTXdiVahQRhKoX&#10;1wd4HJqxLTaT0kSt/36zsOBtPr7nzBatrcSDGl861jAaKhDEmTMl5xpOx/VgAsIHZIOVY9LwIg+L&#10;ebczw8S4J//Q4xByEUPYJ6ihCKFOpPRZQRb90NXEkbu6xmKIsMmlafAZw20lx0p9SYslx4YCa1oV&#10;lN0Od6sh3V8/Nmrzvd/tUn+/5Vs3UeeL1v1eu5yCCNSGt/jfnZo4/xP+fokHy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ObYlwgAAANsAAAAPAAAAAAAAAAAAAAAAAJ8C&#10;AABkcnMvZG93bnJldi54bWxQSwUGAAAAAAQABAD3AAAAjgMAAAAA&#10;">
                <v:imagedata r:id="rId9" o:title=""/>
                <v:path arrowok="t"/>
              </v:shape>
              <v:shape id="Imagen 15" o:spid="_x0000_s1040" type="#_x0000_t75" style="position:absolute;left:9144;width:5397;height:7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5kpPDAAAA2wAAAA8AAABkcnMvZG93bnJldi54bWxET01rwkAQvRf6H5YRetONtoqkWaUImhyK&#10;pWoOvQ3ZaRKanV2yW43/3i0Ivc3jfU62HkwnztT71rKC6SQBQVxZ3XKt4HTcjpcgfEDW2FkmBVfy&#10;sF49PmSYanvhTzofQi1iCPsUFTQhuFRKXzVk0E+sI47ct+0Nhgj7WuoeLzHcdHKWJAtpsOXY0KCj&#10;TUPVz+HXKNh9fSzz/F0/b9rClSe3f9mWeaHU02h4ewURaAj/4ru70HH+HP5+i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PmSk8MAAADbAAAADwAAAAAAAAAAAAAAAACf&#10;AgAAZHJzL2Rvd25yZXYueG1sUEsFBgAAAAAEAAQA9wAAAI8DAAAAAA==&#10;">
                <v:imagedata r:id="rId10" o:title=""/>
                <v:path arrowok="t"/>
              </v:shape>
              <v:shapetype id="_x0000_t202" coordsize="21600,21600" o:spt="202" path="m,l,21600r21600,l21600,xe">
                <v:stroke joinstyle="miter"/>
                <v:path gradientshapeok="t" o:connecttype="rect"/>
              </v:shapetype>
              <v:shape id="Cuadro de texto 19" o:spid="_x0000_s1041" type="#_x0000_t202" style="position:absolute;left:27012;top:8001;width:842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MQA&#10;AADbAAAADwAAAGRycy9kb3ducmV2LnhtbERPS2vCQBC+F/oflin0Vje1WDS6iigt7UGsDxBvQ3by&#10;aLKzIbuJ8d+7QqG3+fieM1v0phIdNa6wrOB1EIEgTqwuOFNwPHy8jEE4j6yxskwKruRgMX98mGGs&#10;7YV31O19JkIIuxgV5N7XsZQuycmgG9iaOHCpbQz6AJtM6gYvIdxUchhF79JgwaEhx5pWOSXlvjUK&#10;ytH4NzJtcly/fY827c9nek5PW6Wen/rlFISn3v+L/9xfOsyfwP2XcI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Af1DEAAAA2wAAAA8AAAAAAAAAAAAAAAAAmAIAAGRycy9k&#10;b3ducmV2LnhtbFBLBQYAAAAABAAEAPUAAACJAwAAAAA=&#10;" filled="f" stroked="f">
                <v:textbox inset="6e-5mm,0,,1.3mm">
                  <w:txbxContent>
                    <w:p w:rsidR="006956C5" w:rsidRPr="00980251" w:rsidRDefault="006956C5" w:rsidP="006B35E9">
                      <w:pPr>
                        <w:rPr>
                          <w:sz w:val="8"/>
                          <w:szCs w:val="8"/>
                          <w:lang w:val="en-US"/>
                        </w:rPr>
                      </w:pPr>
                      <w:r w:rsidRPr="00980251">
                        <w:rPr>
                          <w:sz w:val="8"/>
                          <w:szCs w:val="8"/>
                          <w:lang w:val="en-US"/>
                        </w:rPr>
                        <w:t>NTC 5580 CS-0024-2</w:t>
                      </w:r>
                    </w:p>
                    <w:p w:rsidR="006956C5" w:rsidRPr="00980251" w:rsidRDefault="006956C5" w:rsidP="006B35E9">
                      <w:pPr>
                        <w:rPr>
                          <w:sz w:val="8"/>
                          <w:szCs w:val="8"/>
                          <w:lang w:val="en-US"/>
                        </w:rPr>
                      </w:pPr>
                      <w:r w:rsidRPr="00980251">
                        <w:rPr>
                          <w:sz w:val="8"/>
                          <w:szCs w:val="8"/>
                          <w:lang w:val="en-US"/>
                        </w:rPr>
                        <w:t>NTC 5581 CS-0024-1</w:t>
                      </w:r>
                    </w:p>
                    <w:p w:rsidR="006956C5" w:rsidRPr="00980251" w:rsidRDefault="006956C5" w:rsidP="006B35E9">
                      <w:pPr>
                        <w:rPr>
                          <w:sz w:val="8"/>
                          <w:szCs w:val="8"/>
                          <w:lang w:val="en-US"/>
                        </w:rPr>
                      </w:pPr>
                      <w:r w:rsidRPr="00980251">
                        <w:rPr>
                          <w:sz w:val="8"/>
                          <w:szCs w:val="8"/>
                          <w:lang w:val="en-US"/>
                        </w:rPr>
                        <w:t>NTC 5666 CS-0024-3</w:t>
                      </w:r>
                    </w:p>
                    <w:p w:rsidR="006956C5" w:rsidRPr="00B65A27" w:rsidRDefault="006956C5" w:rsidP="006B35E9">
                      <w:pPr>
                        <w:rPr>
                          <w:sz w:val="8"/>
                          <w:szCs w:val="8"/>
                        </w:rPr>
                      </w:pPr>
                      <w:r w:rsidRPr="00B65A27">
                        <w:rPr>
                          <w:sz w:val="8"/>
                          <w:szCs w:val="8"/>
                        </w:rPr>
                        <w:t>NTC 5663 CS-CER183974</w:t>
                      </w:r>
                    </w:p>
                    <w:p w:rsidR="006956C5" w:rsidRPr="00597BEB" w:rsidRDefault="006956C5" w:rsidP="006B35E9">
                      <w:pPr>
                        <w:rPr>
                          <w:sz w:val="8"/>
                          <w:szCs w:val="8"/>
                        </w:rPr>
                      </w:pPr>
                      <w:r w:rsidRPr="00B65A27">
                        <w:rPr>
                          <w:sz w:val="8"/>
                          <w:szCs w:val="8"/>
                        </w:rPr>
                        <w:t>NTC 5665 CS-CER430361</w:t>
                      </w:r>
                    </w:p>
                  </w:txbxContent>
                </v:textbox>
              </v:shape>
              <v:shape id="Cuadro de texto 20" o:spid="_x0000_s1042" type="#_x0000_t202" style="position:absolute;left:14859;top:8001;width:613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BeoMIA&#10;AADbAAAADwAAAGRycy9kb3ducmV2LnhtbERPTYvCMBC9C/sfwghexKYKylKN4gqi4GXt7mGPQzO2&#10;xWZSm9hWf/3mIHh8vO/VpjeVaKlxpWUF0ygGQZxZXXKu4PdnP/kE4TyyxsoyKXiQg836Y7DCRNuO&#10;z9SmPhchhF2CCgrv60RKlxVk0EW2Jg7cxTYGfYBNLnWDXQg3lZzF8UIaLDk0FFjTrqDsmt6Ngmd6&#10;vHdzrcf77+fXoe3mt1P7d1NqNOy3SxCeev8Wv9xHrWAW1ocv4Q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cF6gwgAAANsAAAAPAAAAAAAAAAAAAAAAAJgCAABkcnMvZG93&#10;bnJldi54bWxQSwUGAAAAAAQABAD1AAAAhwMAAAAA&#10;" filled="f" stroked="f">
                <v:textbox inset="6e-5mm,0,0,1.3mm">
                  <w:txbxContent>
                    <w:p w:rsidR="006956C5" w:rsidRPr="00597BEB" w:rsidRDefault="006956C5" w:rsidP="006B35E9">
                      <w:pPr>
                        <w:jc w:val="center"/>
                        <w:rPr>
                          <w:sz w:val="8"/>
                          <w:szCs w:val="8"/>
                        </w:rPr>
                      </w:pPr>
                      <w:r w:rsidRPr="0090164E">
                        <w:rPr>
                          <w:sz w:val="8"/>
                          <w:szCs w:val="8"/>
                        </w:rPr>
                        <w:t>SC-CER116753</w:t>
                      </w:r>
                    </w:p>
                  </w:txbxContent>
                </v:textbox>
              </v:shape>
              <v:shape id="Cuadro de texto 22" o:spid="_x0000_s1043" type="#_x0000_t202" style="position:absolute;left:10287;top:8001;width:3429;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lTMYA&#10;AADbAAAADwAAAGRycy9kb3ducmV2LnhtbESPQWvCQBSE74L/YXlCL9JsGrBI6hq0IBV6aaMHj4/s&#10;axKafZtk1yT113cLBY/DzHzDbLLJNGKg3tWWFTxFMQjiwuqaSwXn0+FxDcJ5ZI2NZVLwQw6y7Xy2&#10;wVTbkT9pyH0pAoRdigoq79tUSldUZNBFtiUO3pftDfog+1LqHscAN41M4vhZGqw5LFTY0mtFxXd+&#10;NQpu+fE6rrReHj5u+7dhXHXvw6VT6mEx7V5AeJr8PfzfPmoFSQJ/X8IP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5lTMYAAADbAAAADwAAAAAAAAAAAAAAAACYAgAAZHJz&#10;L2Rvd25yZXYueG1sUEsFBgAAAAAEAAQA9QAAAIsDAAAAAA==&#10;" filled="f" stroked="f">
                <v:textbox inset="6e-5mm,0,0,1.3mm">
                  <w:txbxContent>
                    <w:p w:rsidR="006956C5" w:rsidRPr="00597BEB" w:rsidRDefault="006956C5" w:rsidP="006B35E9">
                      <w:pPr>
                        <w:jc w:val="center"/>
                        <w:rPr>
                          <w:sz w:val="8"/>
                          <w:szCs w:val="8"/>
                        </w:rPr>
                      </w:pPr>
                      <w:r w:rsidRPr="00FF7E30">
                        <w:rPr>
                          <w:sz w:val="8"/>
                          <w:szCs w:val="8"/>
                        </w:rPr>
                        <w:t>FT024-1</w:t>
                      </w:r>
                    </w:p>
                  </w:txbxContent>
                </v:textbox>
              </v:shape>
              <w10:wrap type="through" anchorx="margin"/>
            </v:group>
          </w:pict>
        </mc:Fallback>
      </mc:AlternateContent>
    </w:r>
  </w:p>
  <w:p w:rsidR="006956C5" w:rsidRDefault="006956C5" w:rsidP="006B35E9">
    <w:pPr>
      <w:pStyle w:val="Piedepgina"/>
      <w:jc w:val="center"/>
    </w:pPr>
  </w:p>
  <w:p w:rsidR="006956C5" w:rsidRDefault="006956C5" w:rsidP="006B35E9">
    <w:pPr>
      <w:pStyle w:val="Piedepgina"/>
      <w:jc w:val="center"/>
    </w:pPr>
  </w:p>
  <w:p w:rsidR="006956C5" w:rsidRDefault="006956C5" w:rsidP="006B35E9">
    <w:pPr>
      <w:pStyle w:val="Piedepgina"/>
      <w:jc w:val="center"/>
    </w:pPr>
  </w:p>
  <w:p w:rsidR="006956C5" w:rsidRDefault="006956C5" w:rsidP="006B35E9">
    <w:pPr>
      <w:pStyle w:val="Piedepgina"/>
      <w:jc w:val="center"/>
    </w:pPr>
  </w:p>
  <w:p w:rsidR="006956C5" w:rsidRDefault="006956C5" w:rsidP="006B35E9">
    <w:pPr>
      <w:pStyle w:val="Piedepgina"/>
      <w:jc w:val="center"/>
    </w:pPr>
  </w:p>
  <w:p w:rsidR="006956C5" w:rsidRDefault="006956C5" w:rsidP="006B35E9">
    <w:pPr>
      <w:pStyle w:val="Piedepgina"/>
      <w:jc w:val="center"/>
    </w:pPr>
  </w:p>
  <w:p w:rsidR="006956C5" w:rsidRDefault="006956C5" w:rsidP="006B35E9">
    <w:pPr>
      <w:pStyle w:val="Piedepgina"/>
      <w:jc w:val="center"/>
    </w:pPr>
  </w:p>
  <w:p w:rsidR="006956C5" w:rsidRDefault="006956C5" w:rsidP="006B35E9">
    <w:pPr>
      <w:pStyle w:val="Piedepgina"/>
      <w:jc w:val="center"/>
    </w:pPr>
    <w:proofErr w:type="spellStart"/>
    <w:r w:rsidRPr="00BD09ED">
      <w:t>Nit</w:t>
    </w:r>
    <w:proofErr w:type="spellEnd"/>
    <w:r w:rsidRPr="00BD09ED">
      <w:t xml:space="preserve">. 811.030.714-0 • PBX: 444 55 56 • Calle 51 No. 43-83 Medellín, Colombia, Suramérica • </w:t>
    </w:r>
    <w:r>
      <w:t xml:space="preserve">  </w:t>
    </w:r>
    <w:r w:rsidRPr="00BD09ED">
      <w:t>www.censa.edu.co</w:t>
    </w:r>
  </w:p>
  <w:p w:rsidR="006956C5" w:rsidRDefault="006956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5002" w:rsidRDefault="00C05002" w:rsidP="006B35E9">
      <w:r>
        <w:separator/>
      </w:r>
    </w:p>
  </w:footnote>
  <w:footnote w:type="continuationSeparator" w:id="0">
    <w:p w:rsidR="00C05002" w:rsidRDefault="00C05002" w:rsidP="006B35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6C5" w:rsidRDefault="006956C5">
    <w:pPr>
      <w:pStyle w:val="Encabezado"/>
    </w:pPr>
    <w:r>
      <w:rPr>
        <w:noProof/>
        <w:lang w:val="es-CO" w:eastAsia="es-CO"/>
      </w:rPr>
      <w:drawing>
        <wp:anchor distT="0" distB="0" distL="114300" distR="114300" simplePos="0" relativeHeight="251659264" behindDoc="1" locked="0" layoutInCell="1" allowOverlap="1" wp14:anchorId="1A8D42AA" wp14:editId="384346C7">
          <wp:simplePos x="0" y="0"/>
          <wp:positionH relativeFrom="page">
            <wp:posOffset>413385</wp:posOffset>
          </wp:positionH>
          <wp:positionV relativeFrom="page">
            <wp:align>top</wp:align>
          </wp:positionV>
          <wp:extent cx="2866365" cy="96202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 CENSA Medellin 18-01-2017-01.jpg"/>
                  <pic:cNvPicPr/>
                </pic:nvPicPr>
                <pic:blipFill rotWithShape="1">
                  <a:blip r:embed="rId1">
                    <a:extLst>
                      <a:ext uri="{28A0092B-C50C-407E-A947-70E740481C1C}">
                        <a14:useLocalDpi xmlns:a14="http://schemas.microsoft.com/office/drawing/2010/main" val="0"/>
                      </a:ext>
                    </a:extLst>
                  </a:blip>
                  <a:srcRect l="-247" t="-291" r="52365" b="84906"/>
                  <a:stretch/>
                </pic:blipFill>
                <pic:spPr bwMode="auto">
                  <a:xfrm>
                    <a:off x="0" y="0"/>
                    <a:ext cx="286636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1E5256"/>
    <w:multiLevelType w:val="multilevel"/>
    <w:tmpl w:val="A99EA938"/>
    <w:lvl w:ilvl="0">
      <w:start w:val="3"/>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1" w15:restartNumberingAfterBreak="0">
    <w:nsid w:val="0E3A0AFF"/>
    <w:multiLevelType w:val="multilevel"/>
    <w:tmpl w:val="458A0F1A"/>
    <w:lvl w:ilvl="0">
      <w:start w:val="8"/>
      <w:numFmt w:val="decimal"/>
      <w:lvlText w:val="%1"/>
      <w:lvlJc w:val="left"/>
      <w:pPr>
        <w:ind w:left="1058" w:hanging="470"/>
      </w:pPr>
      <w:rPr>
        <w:rFonts w:hint="default"/>
        <w:lang w:val="es-ES" w:eastAsia="en-US" w:bidi="ar-SA"/>
      </w:rPr>
    </w:lvl>
    <w:lvl w:ilvl="1">
      <w:start w:val="1"/>
      <w:numFmt w:val="decimal"/>
      <w:lvlText w:val="%1.%2."/>
      <w:lvlJc w:val="left"/>
      <w:pPr>
        <w:ind w:left="1058" w:hanging="470"/>
      </w:pPr>
      <w:rPr>
        <w:rFonts w:ascii="Arial" w:eastAsia="Arial" w:hAnsi="Arial" w:cs="Arial" w:hint="default"/>
        <w:w w:val="99"/>
        <w:sz w:val="24"/>
        <w:szCs w:val="24"/>
        <w:lang w:val="es-ES" w:eastAsia="en-US" w:bidi="ar-SA"/>
      </w:rPr>
    </w:lvl>
    <w:lvl w:ilvl="2">
      <w:start w:val="1"/>
      <w:numFmt w:val="decimal"/>
      <w:lvlText w:val="%1.%2.%3"/>
      <w:lvlJc w:val="left"/>
      <w:pPr>
        <w:ind w:left="1190" w:hanging="603"/>
      </w:pPr>
      <w:rPr>
        <w:rFonts w:ascii="Arial" w:eastAsia="Arial" w:hAnsi="Arial" w:cs="Arial" w:hint="default"/>
        <w:spacing w:val="-2"/>
        <w:w w:val="99"/>
        <w:sz w:val="24"/>
        <w:szCs w:val="24"/>
        <w:lang w:val="es-ES" w:eastAsia="en-US" w:bidi="ar-SA"/>
      </w:rPr>
    </w:lvl>
    <w:lvl w:ilvl="3">
      <w:numFmt w:val="bullet"/>
      <w:lvlText w:val="•"/>
      <w:lvlJc w:val="left"/>
      <w:pPr>
        <w:ind w:left="2360" w:hanging="603"/>
      </w:pPr>
      <w:rPr>
        <w:rFonts w:hint="default"/>
        <w:lang w:val="es-ES" w:eastAsia="en-US" w:bidi="ar-SA"/>
      </w:rPr>
    </w:lvl>
    <w:lvl w:ilvl="4">
      <w:numFmt w:val="bullet"/>
      <w:lvlText w:val="•"/>
      <w:lvlJc w:val="left"/>
      <w:pPr>
        <w:ind w:left="3520" w:hanging="603"/>
      </w:pPr>
      <w:rPr>
        <w:rFonts w:hint="default"/>
        <w:lang w:val="es-ES" w:eastAsia="en-US" w:bidi="ar-SA"/>
      </w:rPr>
    </w:lvl>
    <w:lvl w:ilvl="5">
      <w:numFmt w:val="bullet"/>
      <w:lvlText w:val="•"/>
      <w:lvlJc w:val="left"/>
      <w:pPr>
        <w:ind w:left="4680" w:hanging="603"/>
      </w:pPr>
      <w:rPr>
        <w:rFonts w:hint="default"/>
        <w:lang w:val="es-ES" w:eastAsia="en-US" w:bidi="ar-SA"/>
      </w:rPr>
    </w:lvl>
    <w:lvl w:ilvl="6">
      <w:numFmt w:val="bullet"/>
      <w:lvlText w:val="•"/>
      <w:lvlJc w:val="left"/>
      <w:pPr>
        <w:ind w:left="5840" w:hanging="603"/>
      </w:pPr>
      <w:rPr>
        <w:rFonts w:hint="default"/>
        <w:lang w:val="es-ES" w:eastAsia="en-US" w:bidi="ar-SA"/>
      </w:rPr>
    </w:lvl>
    <w:lvl w:ilvl="7">
      <w:numFmt w:val="bullet"/>
      <w:lvlText w:val="•"/>
      <w:lvlJc w:val="left"/>
      <w:pPr>
        <w:ind w:left="7000" w:hanging="603"/>
      </w:pPr>
      <w:rPr>
        <w:rFonts w:hint="default"/>
        <w:lang w:val="es-ES" w:eastAsia="en-US" w:bidi="ar-SA"/>
      </w:rPr>
    </w:lvl>
    <w:lvl w:ilvl="8">
      <w:numFmt w:val="bullet"/>
      <w:lvlText w:val="•"/>
      <w:lvlJc w:val="left"/>
      <w:pPr>
        <w:ind w:left="8160" w:hanging="603"/>
      </w:pPr>
      <w:rPr>
        <w:rFonts w:hint="default"/>
        <w:lang w:val="es-ES" w:eastAsia="en-US" w:bidi="ar-SA"/>
      </w:rPr>
    </w:lvl>
  </w:abstractNum>
  <w:abstractNum w:abstractNumId="2" w15:restartNumberingAfterBreak="0">
    <w:nsid w:val="10721BFD"/>
    <w:multiLevelType w:val="multilevel"/>
    <w:tmpl w:val="D4545418"/>
    <w:lvl w:ilvl="0">
      <w:start w:val="8"/>
      <w:numFmt w:val="decimal"/>
      <w:lvlText w:val="%1"/>
      <w:lvlJc w:val="left"/>
      <w:pPr>
        <w:ind w:left="988" w:hanging="401"/>
      </w:pPr>
      <w:rPr>
        <w:rFonts w:hint="default"/>
        <w:lang w:val="es-ES" w:eastAsia="en-US" w:bidi="ar-SA"/>
      </w:rPr>
    </w:lvl>
    <w:lvl w:ilvl="1">
      <w:start w:val="3"/>
      <w:numFmt w:val="decimal"/>
      <w:lvlText w:val="%1.%2"/>
      <w:lvlJc w:val="left"/>
      <w:pPr>
        <w:ind w:left="988" w:hanging="401"/>
      </w:pPr>
      <w:rPr>
        <w:rFonts w:ascii="Arial" w:eastAsia="Arial" w:hAnsi="Arial" w:cs="Arial" w:hint="default"/>
        <w:w w:val="99"/>
        <w:sz w:val="24"/>
        <w:szCs w:val="24"/>
        <w:lang w:val="es-ES" w:eastAsia="en-US" w:bidi="ar-SA"/>
      </w:rPr>
    </w:lvl>
    <w:lvl w:ilvl="2">
      <w:start w:val="1"/>
      <w:numFmt w:val="decimal"/>
      <w:lvlText w:val="%1.%2.%3"/>
      <w:lvlJc w:val="left"/>
      <w:pPr>
        <w:ind w:left="1190" w:hanging="603"/>
      </w:pPr>
      <w:rPr>
        <w:rFonts w:ascii="Arial" w:eastAsia="Arial" w:hAnsi="Arial" w:cs="Arial" w:hint="default"/>
        <w:spacing w:val="-2"/>
        <w:w w:val="99"/>
        <w:sz w:val="24"/>
        <w:szCs w:val="24"/>
        <w:lang w:val="es-ES" w:eastAsia="en-US" w:bidi="ar-SA"/>
      </w:rPr>
    </w:lvl>
    <w:lvl w:ilvl="3">
      <w:start w:val="1"/>
      <w:numFmt w:val="decimal"/>
      <w:lvlText w:val="%4."/>
      <w:lvlJc w:val="left"/>
      <w:pPr>
        <w:ind w:left="4361" w:hanging="312"/>
        <w:jc w:val="right"/>
      </w:pPr>
      <w:rPr>
        <w:rFonts w:ascii="Arial" w:eastAsia="Arial" w:hAnsi="Arial" w:cs="Arial" w:hint="default"/>
        <w:b/>
        <w:bCs/>
        <w:w w:val="100"/>
        <w:sz w:val="28"/>
        <w:szCs w:val="28"/>
        <w:lang w:val="es-ES" w:eastAsia="en-US" w:bidi="ar-SA"/>
      </w:rPr>
    </w:lvl>
    <w:lvl w:ilvl="4">
      <w:numFmt w:val="bullet"/>
      <w:lvlText w:val="•"/>
      <w:lvlJc w:val="left"/>
      <w:pPr>
        <w:ind w:left="5890" w:hanging="312"/>
      </w:pPr>
      <w:rPr>
        <w:rFonts w:hint="default"/>
        <w:lang w:val="es-ES" w:eastAsia="en-US" w:bidi="ar-SA"/>
      </w:rPr>
    </w:lvl>
    <w:lvl w:ilvl="5">
      <w:numFmt w:val="bullet"/>
      <w:lvlText w:val="•"/>
      <w:lvlJc w:val="left"/>
      <w:pPr>
        <w:ind w:left="6655" w:hanging="312"/>
      </w:pPr>
      <w:rPr>
        <w:rFonts w:hint="default"/>
        <w:lang w:val="es-ES" w:eastAsia="en-US" w:bidi="ar-SA"/>
      </w:rPr>
    </w:lvl>
    <w:lvl w:ilvl="6">
      <w:numFmt w:val="bullet"/>
      <w:lvlText w:val="•"/>
      <w:lvlJc w:val="left"/>
      <w:pPr>
        <w:ind w:left="7420" w:hanging="312"/>
      </w:pPr>
      <w:rPr>
        <w:rFonts w:hint="default"/>
        <w:lang w:val="es-ES" w:eastAsia="en-US" w:bidi="ar-SA"/>
      </w:rPr>
    </w:lvl>
    <w:lvl w:ilvl="7">
      <w:numFmt w:val="bullet"/>
      <w:lvlText w:val="•"/>
      <w:lvlJc w:val="left"/>
      <w:pPr>
        <w:ind w:left="8185" w:hanging="312"/>
      </w:pPr>
      <w:rPr>
        <w:rFonts w:hint="default"/>
        <w:lang w:val="es-ES" w:eastAsia="en-US" w:bidi="ar-SA"/>
      </w:rPr>
    </w:lvl>
    <w:lvl w:ilvl="8">
      <w:numFmt w:val="bullet"/>
      <w:lvlText w:val="•"/>
      <w:lvlJc w:val="left"/>
      <w:pPr>
        <w:ind w:left="8950" w:hanging="312"/>
      </w:pPr>
      <w:rPr>
        <w:rFonts w:hint="default"/>
        <w:lang w:val="es-ES" w:eastAsia="en-US" w:bidi="ar-SA"/>
      </w:rPr>
    </w:lvl>
  </w:abstractNum>
  <w:abstractNum w:abstractNumId="3" w15:restartNumberingAfterBreak="0">
    <w:nsid w:val="18D4459A"/>
    <w:multiLevelType w:val="multilevel"/>
    <w:tmpl w:val="A99EA938"/>
    <w:lvl w:ilvl="0">
      <w:start w:val="3"/>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4" w15:restartNumberingAfterBreak="0">
    <w:nsid w:val="248F44A3"/>
    <w:multiLevelType w:val="multilevel"/>
    <w:tmpl w:val="989E918E"/>
    <w:lvl w:ilvl="0">
      <w:start w:val="5"/>
      <w:numFmt w:val="decimal"/>
      <w:lvlText w:val="%1"/>
      <w:lvlJc w:val="left"/>
      <w:pPr>
        <w:ind w:left="988" w:hanging="401"/>
      </w:pPr>
      <w:rPr>
        <w:rFonts w:hint="default"/>
        <w:lang w:val="es-ES" w:eastAsia="en-US" w:bidi="ar-SA"/>
      </w:rPr>
    </w:lvl>
    <w:lvl w:ilvl="1">
      <w:start w:val="2"/>
      <w:numFmt w:val="decimal"/>
      <w:lvlText w:val="%1.%2"/>
      <w:lvlJc w:val="left"/>
      <w:pPr>
        <w:ind w:left="988" w:hanging="401"/>
      </w:pPr>
      <w:rPr>
        <w:rFonts w:ascii="Arial" w:eastAsia="Arial" w:hAnsi="Arial" w:cs="Arial" w:hint="default"/>
        <w:w w:val="99"/>
        <w:sz w:val="24"/>
        <w:szCs w:val="24"/>
        <w:lang w:val="es-ES" w:eastAsia="en-US" w:bidi="ar-SA"/>
      </w:rPr>
    </w:lvl>
    <w:lvl w:ilvl="2">
      <w:start w:val="1"/>
      <w:numFmt w:val="decimal"/>
      <w:lvlText w:val="%1.%2.%3"/>
      <w:lvlJc w:val="left"/>
      <w:pPr>
        <w:ind w:left="1189" w:hanging="602"/>
      </w:pPr>
      <w:rPr>
        <w:rFonts w:ascii="Arial" w:eastAsia="Arial" w:hAnsi="Arial" w:cs="Arial" w:hint="default"/>
        <w:spacing w:val="-2"/>
        <w:w w:val="99"/>
        <w:sz w:val="24"/>
        <w:szCs w:val="24"/>
        <w:lang w:val="es-ES" w:eastAsia="en-US" w:bidi="ar-SA"/>
      </w:rPr>
    </w:lvl>
    <w:lvl w:ilvl="3">
      <w:numFmt w:val="bullet"/>
      <w:lvlText w:val="•"/>
      <w:lvlJc w:val="left"/>
      <w:pPr>
        <w:ind w:left="2360" w:hanging="602"/>
      </w:pPr>
      <w:rPr>
        <w:rFonts w:hint="default"/>
        <w:lang w:val="es-ES" w:eastAsia="en-US" w:bidi="ar-SA"/>
      </w:rPr>
    </w:lvl>
    <w:lvl w:ilvl="4">
      <w:numFmt w:val="bullet"/>
      <w:lvlText w:val="•"/>
      <w:lvlJc w:val="left"/>
      <w:pPr>
        <w:ind w:left="3520" w:hanging="602"/>
      </w:pPr>
      <w:rPr>
        <w:rFonts w:hint="default"/>
        <w:lang w:val="es-ES" w:eastAsia="en-US" w:bidi="ar-SA"/>
      </w:rPr>
    </w:lvl>
    <w:lvl w:ilvl="5">
      <w:numFmt w:val="bullet"/>
      <w:lvlText w:val="•"/>
      <w:lvlJc w:val="left"/>
      <w:pPr>
        <w:ind w:left="4680" w:hanging="602"/>
      </w:pPr>
      <w:rPr>
        <w:rFonts w:hint="default"/>
        <w:lang w:val="es-ES" w:eastAsia="en-US" w:bidi="ar-SA"/>
      </w:rPr>
    </w:lvl>
    <w:lvl w:ilvl="6">
      <w:numFmt w:val="bullet"/>
      <w:lvlText w:val="•"/>
      <w:lvlJc w:val="left"/>
      <w:pPr>
        <w:ind w:left="5840" w:hanging="602"/>
      </w:pPr>
      <w:rPr>
        <w:rFonts w:hint="default"/>
        <w:lang w:val="es-ES" w:eastAsia="en-US" w:bidi="ar-SA"/>
      </w:rPr>
    </w:lvl>
    <w:lvl w:ilvl="7">
      <w:numFmt w:val="bullet"/>
      <w:lvlText w:val="•"/>
      <w:lvlJc w:val="left"/>
      <w:pPr>
        <w:ind w:left="7000" w:hanging="602"/>
      </w:pPr>
      <w:rPr>
        <w:rFonts w:hint="default"/>
        <w:lang w:val="es-ES" w:eastAsia="en-US" w:bidi="ar-SA"/>
      </w:rPr>
    </w:lvl>
    <w:lvl w:ilvl="8">
      <w:numFmt w:val="bullet"/>
      <w:lvlText w:val="•"/>
      <w:lvlJc w:val="left"/>
      <w:pPr>
        <w:ind w:left="8160" w:hanging="602"/>
      </w:pPr>
      <w:rPr>
        <w:rFonts w:hint="default"/>
        <w:lang w:val="es-ES" w:eastAsia="en-US" w:bidi="ar-SA"/>
      </w:rPr>
    </w:lvl>
  </w:abstractNum>
  <w:abstractNum w:abstractNumId="5" w15:restartNumberingAfterBreak="0">
    <w:nsid w:val="29A25ADE"/>
    <w:multiLevelType w:val="multilevel"/>
    <w:tmpl w:val="A99EA938"/>
    <w:lvl w:ilvl="0">
      <w:start w:val="3"/>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6" w15:restartNumberingAfterBreak="0">
    <w:nsid w:val="461C5542"/>
    <w:multiLevelType w:val="hybridMultilevel"/>
    <w:tmpl w:val="1C3EE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131E00"/>
    <w:multiLevelType w:val="multilevel"/>
    <w:tmpl w:val="7882B7FA"/>
    <w:lvl w:ilvl="0">
      <w:start w:val="4"/>
      <w:numFmt w:val="decimal"/>
      <w:lvlText w:val="%1"/>
      <w:lvlJc w:val="left"/>
      <w:pPr>
        <w:ind w:left="991" w:hanging="404"/>
      </w:pPr>
      <w:rPr>
        <w:rFonts w:hint="default"/>
        <w:lang w:val="es-ES" w:eastAsia="en-US" w:bidi="ar-SA"/>
      </w:rPr>
    </w:lvl>
    <w:lvl w:ilvl="1">
      <w:start w:val="1"/>
      <w:numFmt w:val="decimal"/>
      <w:lvlText w:val="%1.%2"/>
      <w:lvlJc w:val="left"/>
      <w:pPr>
        <w:ind w:left="971" w:hanging="404"/>
      </w:pPr>
      <w:rPr>
        <w:rFonts w:ascii="Arial" w:eastAsia="Arial" w:hAnsi="Arial" w:cs="Arial" w:hint="default"/>
        <w:b/>
        <w:bCs/>
        <w:w w:val="99"/>
        <w:sz w:val="24"/>
        <w:szCs w:val="24"/>
        <w:lang w:val="es-ES" w:eastAsia="en-US" w:bidi="ar-SA"/>
      </w:rPr>
    </w:lvl>
    <w:lvl w:ilvl="2">
      <w:start w:val="1"/>
      <w:numFmt w:val="decimal"/>
      <w:lvlText w:val="%1.%2.%3"/>
      <w:lvlJc w:val="left"/>
      <w:pPr>
        <w:ind w:left="588" w:hanging="643"/>
      </w:pPr>
      <w:rPr>
        <w:rFonts w:ascii="Arial" w:eastAsia="Arial" w:hAnsi="Arial" w:cs="Arial" w:hint="default"/>
        <w:b/>
        <w:bCs/>
        <w:spacing w:val="-2"/>
        <w:w w:val="99"/>
        <w:sz w:val="24"/>
        <w:szCs w:val="24"/>
        <w:lang w:val="es-ES" w:eastAsia="en-US" w:bidi="ar-SA"/>
      </w:rPr>
    </w:lvl>
    <w:lvl w:ilvl="3">
      <w:numFmt w:val="bullet"/>
      <w:lvlText w:val="•"/>
      <w:lvlJc w:val="left"/>
      <w:pPr>
        <w:ind w:left="3106" w:hanging="643"/>
      </w:pPr>
      <w:rPr>
        <w:rFonts w:hint="default"/>
        <w:lang w:val="es-ES" w:eastAsia="en-US" w:bidi="ar-SA"/>
      </w:rPr>
    </w:lvl>
    <w:lvl w:ilvl="4">
      <w:numFmt w:val="bullet"/>
      <w:lvlText w:val="•"/>
      <w:lvlJc w:val="left"/>
      <w:pPr>
        <w:ind w:left="4160" w:hanging="643"/>
      </w:pPr>
      <w:rPr>
        <w:rFonts w:hint="default"/>
        <w:lang w:val="es-ES" w:eastAsia="en-US" w:bidi="ar-SA"/>
      </w:rPr>
    </w:lvl>
    <w:lvl w:ilvl="5">
      <w:numFmt w:val="bullet"/>
      <w:lvlText w:val="•"/>
      <w:lvlJc w:val="left"/>
      <w:pPr>
        <w:ind w:left="5213" w:hanging="643"/>
      </w:pPr>
      <w:rPr>
        <w:rFonts w:hint="default"/>
        <w:lang w:val="es-ES" w:eastAsia="en-US" w:bidi="ar-SA"/>
      </w:rPr>
    </w:lvl>
    <w:lvl w:ilvl="6">
      <w:numFmt w:val="bullet"/>
      <w:lvlText w:val="•"/>
      <w:lvlJc w:val="left"/>
      <w:pPr>
        <w:ind w:left="6266" w:hanging="643"/>
      </w:pPr>
      <w:rPr>
        <w:rFonts w:hint="default"/>
        <w:lang w:val="es-ES" w:eastAsia="en-US" w:bidi="ar-SA"/>
      </w:rPr>
    </w:lvl>
    <w:lvl w:ilvl="7">
      <w:numFmt w:val="bullet"/>
      <w:lvlText w:val="•"/>
      <w:lvlJc w:val="left"/>
      <w:pPr>
        <w:ind w:left="7320" w:hanging="643"/>
      </w:pPr>
      <w:rPr>
        <w:rFonts w:hint="default"/>
        <w:lang w:val="es-ES" w:eastAsia="en-US" w:bidi="ar-SA"/>
      </w:rPr>
    </w:lvl>
    <w:lvl w:ilvl="8">
      <w:numFmt w:val="bullet"/>
      <w:lvlText w:val="•"/>
      <w:lvlJc w:val="left"/>
      <w:pPr>
        <w:ind w:left="8373" w:hanging="643"/>
      </w:pPr>
      <w:rPr>
        <w:rFonts w:hint="default"/>
        <w:lang w:val="es-ES" w:eastAsia="en-US" w:bidi="ar-SA"/>
      </w:rPr>
    </w:lvl>
  </w:abstractNum>
  <w:abstractNum w:abstractNumId="8" w15:restartNumberingAfterBreak="0">
    <w:nsid w:val="4BE96512"/>
    <w:multiLevelType w:val="multilevel"/>
    <w:tmpl w:val="A2B0A614"/>
    <w:lvl w:ilvl="0">
      <w:start w:val="6"/>
      <w:numFmt w:val="decimal"/>
      <w:lvlText w:val="%1"/>
      <w:lvlJc w:val="left"/>
      <w:pPr>
        <w:ind w:left="1058" w:hanging="470"/>
      </w:pPr>
      <w:rPr>
        <w:rFonts w:hint="default"/>
        <w:lang w:val="es-ES" w:eastAsia="en-US" w:bidi="ar-SA"/>
      </w:rPr>
    </w:lvl>
    <w:lvl w:ilvl="1">
      <w:start w:val="1"/>
      <w:numFmt w:val="decimal"/>
      <w:lvlText w:val="%1.%2."/>
      <w:lvlJc w:val="left"/>
      <w:pPr>
        <w:ind w:left="1058" w:hanging="470"/>
      </w:pPr>
      <w:rPr>
        <w:rFonts w:ascii="Arial" w:eastAsia="Arial" w:hAnsi="Arial" w:cs="Arial" w:hint="default"/>
        <w:w w:val="99"/>
        <w:sz w:val="24"/>
        <w:szCs w:val="24"/>
        <w:lang w:val="es-ES" w:eastAsia="en-US" w:bidi="ar-SA"/>
      </w:rPr>
    </w:lvl>
    <w:lvl w:ilvl="2">
      <w:start w:val="1"/>
      <w:numFmt w:val="decimal"/>
      <w:lvlText w:val="%1.%2.%3."/>
      <w:lvlJc w:val="left"/>
      <w:pPr>
        <w:ind w:left="1257" w:hanging="669"/>
      </w:pPr>
      <w:rPr>
        <w:rFonts w:ascii="Arial" w:eastAsia="Arial" w:hAnsi="Arial" w:cs="Arial" w:hint="default"/>
        <w:spacing w:val="-2"/>
        <w:w w:val="99"/>
        <w:sz w:val="24"/>
        <w:szCs w:val="24"/>
        <w:lang w:val="es-ES" w:eastAsia="en-US" w:bidi="ar-SA"/>
      </w:rPr>
    </w:lvl>
    <w:lvl w:ilvl="3">
      <w:numFmt w:val="bullet"/>
      <w:lvlText w:val="•"/>
      <w:lvlJc w:val="left"/>
      <w:pPr>
        <w:ind w:left="3308" w:hanging="669"/>
      </w:pPr>
      <w:rPr>
        <w:rFonts w:hint="default"/>
        <w:lang w:val="es-ES" w:eastAsia="en-US" w:bidi="ar-SA"/>
      </w:rPr>
    </w:lvl>
    <w:lvl w:ilvl="4">
      <w:numFmt w:val="bullet"/>
      <w:lvlText w:val="•"/>
      <w:lvlJc w:val="left"/>
      <w:pPr>
        <w:ind w:left="4333" w:hanging="669"/>
      </w:pPr>
      <w:rPr>
        <w:rFonts w:hint="default"/>
        <w:lang w:val="es-ES" w:eastAsia="en-US" w:bidi="ar-SA"/>
      </w:rPr>
    </w:lvl>
    <w:lvl w:ilvl="5">
      <w:numFmt w:val="bullet"/>
      <w:lvlText w:val="•"/>
      <w:lvlJc w:val="left"/>
      <w:pPr>
        <w:ind w:left="5357" w:hanging="669"/>
      </w:pPr>
      <w:rPr>
        <w:rFonts w:hint="default"/>
        <w:lang w:val="es-ES" w:eastAsia="en-US" w:bidi="ar-SA"/>
      </w:rPr>
    </w:lvl>
    <w:lvl w:ilvl="6">
      <w:numFmt w:val="bullet"/>
      <w:lvlText w:val="•"/>
      <w:lvlJc w:val="left"/>
      <w:pPr>
        <w:ind w:left="6382" w:hanging="669"/>
      </w:pPr>
      <w:rPr>
        <w:rFonts w:hint="default"/>
        <w:lang w:val="es-ES" w:eastAsia="en-US" w:bidi="ar-SA"/>
      </w:rPr>
    </w:lvl>
    <w:lvl w:ilvl="7">
      <w:numFmt w:val="bullet"/>
      <w:lvlText w:val="•"/>
      <w:lvlJc w:val="left"/>
      <w:pPr>
        <w:ind w:left="7406" w:hanging="669"/>
      </w:pPr>
      <w:rPr>
        <w:rFonts w:hint="default"/>
        <w:lang w:val="es-ES" w:eastAsia="en-US" w:bidi="ar-SA"/>
      </w:rPr>
    </w:lvl>
    <w:lvl w:ilvl="8">
      <w:numFmt w:val="bullet"/>
      <w:lvlText w:val="•"/>
      <w:lvlJc w:val="left"/>
      <w:pPr>
        <w:ind w:left="8431" w:hanging="669"/>
      </w:pPr>
      <w:rPr>
        <w:rFonts w:hint="default"/>
        <w:lang w:val="es-ES" w:eastAsia="en-US" w:bidi="ar-SA"/>
      </w:rPr>
    </w:lvl>
  </w:abstractNum>
  <w:abstractNum w:abstractNumId="9" w15:restartNumberingAfterBreak="0">
    <w:nsid w:val="4CA215EF"/>
    <w:multiLevelType w:val="hybridMultilevel"/>
    <w:tmpl w:val="564AEC66"/>
    <w:lvl w:ilvl="0" w:tplc="240A0001">
      <w:start w:val="1"/>
      <w:numFmt w:val="bullet"/>
      <w:lvlText w:val=""/>
      <w:lvlJc w:val="left"/>
      <w:pPr>
        <w:ind w:left="1308" w:hanging="360"/>
      </w:pPr>
      <w:rPr>
        <w:rFonts w:ascii="Symbol" w:hAnsi="Symbol" w:hint="default"/>
      </w:rPr>
    </w:lvl>
    <w:lvl w:ilvl="1" w:tplc="240A0003" w:tentative="1">
      <w:start w:val="1"/>
      <w:numFmt w:val="bullet"/>
      <w:lvlText w:val="o"/>
      <w:lvlJc w:val="left"/>
      <w:pPr>
        <w:ind w:left="2028" w:hanging="360"/>
      </w:pPr>
      <w:rPr>
        <w:rFonts w:ascii="Courier New" w:hAnsi="Courier New" w:cs="Courier New" w:hint="default"/>
      </w:rPr>
    </w:lvl>
    <w:lvl w:ilvl="2" w:tplc="240A0005" w:tentative="1">
      <w:start w:val="1"/>
      <w:numFmt w:val="bullet"/>
      <w:lvlText w:val=""/>
      <w:lvlJc w:val="left"/>
      <w:pPr>
        <w:ind w:left="2748" w:hanging="360"/>
      </w:pPr>
      <w:rPr>
        <w:rFonts w:ascii="Wingdings" w:hAnsi="Wingdings" w:hint="default"/>
      </w:rPr>
    </w:lvl>
    <w:lvl w:ilvl="3" w:tplc="240A0001" w:tentative="1">
      <w:start w:val="1"/>
      <w:numFmt w:val="bullet"/>
      <w:lvlText w:val=""/>
      <w:lvlJc w:val="left"/>
      <w:pPr>
        <w:ind w:left="3468" w:hanging="360"/>
      </w:pPr>
      <w:rPr>
        <w:rFonts w:ascii="Symbol" w:hAnsi="Symbol" w:hint="default"/>
      </w:rPr>
    </w:lvl>
    <w:lvl w:ilvl="4" w:tplc="240A0003" w:tentative="1">
      <w:start w:val="1"/>
      <w:numFmt w:val="bullet"/>
      <w:lvlText w:val="o"/>
      <w:lvlJc w:val="left"/>
      <w:pPr>
        <w:ind w:left="4188" w:hanging="360"/>
      </w:pPr>
      <w:rPr>
        <w:rFonts w:ascii="Courier New" w:hAnsi="Courier New" w:cs="Courier New" w:hint="default"/>
      </w:rPr>
    </w:lvl>
    <w:lvl w:ilvl="5" w:tplc="240A0005" w:tentative="1">
      <w:start w:val="1"/>
      <w:numFmt w:val="bullet"/>
      <w:lvlText w:val=""/>
      <w:lvlJc w:val="left"/>
      <w:pPr>
        <w:ind w:left="4908" w:hanging="360"/>
      </w:pPr>
      <w:rPr>
        <w:rFonts w:ascii="Wingdings" w:hAnsi="Wingdings" w:hint="default"/>
      </w:rPr>
    </w:lvl>
    <w:lvl w:ilvl="6" w:tplc="240A0001" w:tentative="1">
      <w:start w:val="1"/>
      <w:numFmt w:val="bullet"/>
      <w:lvlText w:val=""/>
      <w:lvlJc w:val="left"/>
      <w:pPr>
        <w:ind w:left="5628" w:hanging="360"/>
      </w:pPr>
      <w:rPr>
        <w:rFonts w:ascii="Symbol" w:hAnsi="Symbol" w:hint="default"/>
      </w:rPr>
    </w:lvl>
    <w:lvl w:ilvl="7" w:tplc="240A0003" w:tentative="1">
      <w:start w:val="1"/>
      <w:numFmt w:val="bullet"/>
      <w:lvlText w:val="o"/>
      <w:lvlJc w:val="left"/>
      <w:pPr>
        <w:ind w:left="6348" w:hanging="360"/>
      </w:pPr>
      <w:rPr>
        <w:rFonts w:ascii="Courier New" w:hAnsi="Courier New" w:cs="Courier New" w:hint="default"/>
      </w:rPr>
    </w:lvl>
    <w:lvl w:ilvl="8" w:tplc="240A0005" w:tentative="1">
      <w:start w:val="1"/>
      <w:numFmt w:val="bullet"/>
      <w:lvlText w:val=""/>
      <w:lvlJc w:val="left"/>
      <w:pPr>
        <w:ind w:left="7068" w:hanging="360"/>
      </w:pPr>
      <w:rPr>
        <w:rFonts w:ascii="Wingdings" w:hAnsi="Wingdings" w:hint="default"/>
      </w:rPr>
    </w:lvl>
  </w:abstractNum>
  <w:abstractNum w:abstractNumId="10" w15:restartNumberingAfterBreak="0">
    <w:nsid w:val="5274031A"/>
    <w:multiLevelType w:val="multilevel"/>
    <w:tmpl w:val="D4545418"/>
    <w:lvl w:ilvl="0">
      <w:start w:val="8"/>
      <w:numFmt w:val="decimal"/>
      <w:lvlText w:val="%1"/>
      <w:lvlJc w:val="left"/>
      <w:pPr>
        <w:ind w:left="988" w:hanging="401"/>
      </w:pPr>
      <w:rPr>
        <w:rFonts w:hint="default"/>
        <w:lang w:val="es-ES" w:eastAsia="en-US" w:bidi="ar-SA"/>
      </w:rPr>
    </w:lvl>
    <w:lvl w:ilvl="1">
      <w:start w:val="3"/>
      <w:numFmt w:val="decimal"/>
      <w:lvlText w:val="%1.%2"/>
      <w:lvlJc w:val="left"/>
      <w:pPr>
        <w:ind w:left="988" w:hanging="401"/>
      </w:pPr>
      <w:rPr>
        <w:rFonts w:ascii="Arial" w:eastAsia="Arial" w:hAnsi="Arial" w:cs="Arial" w:hint="default"/>
        <w:w w:val="99"/>
        <w:sz w:val="24"/>
        <w:szCs w:val="24"/>
        <w:lang w:val="es-ES" w:eastAsia="en-US" w:bidi="ar-SA"/>
      </w:rPr>
    </w:lvl>
    <w:lvl w:ilvl="2">
      <w:start w:val="1"/>
      <w:numFmt w:val="decimal"/>
      <w:lvlText w:val="%1.%2.%3"/>
      <w:lvlJc w:val="left"/>
      <w:pPr>
        <w:ind w:left="1190" w:hanging="603"/>
      </w:pPr>
      <w:rPr>
        <w:rFonts w:ascii="Arial" w:eastAsia="Arial" w:hAnsi="Arial" w:cs="Arial" w:hint="default"/>
        <w:spacing w:val="-2"/>
        <w:w w:val="99"/>
        <w:sz w:val="24"/>
        <w:szCs w:val="24"/>
        <w:lang w:val="es-ES" w:eastAsia="en-US" w:bidi="ar-SA"/>
      </w:rPr>
    </w:lvl>
    <w:lvl w:ilvl="3">
      <w:start w:val="1"/>
      <w:numFmt w:val="decimal"/>
      <w:lvlText w:val="%4."/>
      <w:lvlJc w:val="left"/>
      <w:pPr>
        <w:ind w:left="4361" w:hanging="312"/>
        <w:jc w:val="right"/>
      </w:pPr>
      <w:rPr>
        <w:rFonts w:ascii="Arial" w:eastAsia="Arial" w:hAnsi="Arial" w:cs="Arial" w:hint="default"/>
        <w:b/>
        <w:bCs/>
        <w:w w:val="100"/>
        <w:sz w:val="28"/>
        <w:szCs w:val="28"/>
        <w:lang w:val="es-ES" w:eastAsia="en-US" w:bidi="ar-SA"/>
      </w:rPr>
    </w:lvl>
    <w:lvl w:ilvl="4">
      <w:numFmt w:val="bullet"/>
      <w:lvlText w:val="•"/>
      <w:lvlJc w:val="left"/>
      <w:pPr>
        <w:ind w:left="5890" w:hanging="312"/>
      </w:pPr>
      <w:rPr>
        <w:rFonts w:hint="default"/>
        <w:lang w:val="es-ES" w:eastAsia="en-US" w:bidi="ar-SA"/>
      </w:rPr>
    </w:lvl>
    <w:lvl w:ilvl="5">
      <w:numFmt w:val="bullet"/>
      <w:lvlText w:val="•"/>
      <w:lvlJc w:val="left"/>
      <w:pPr>
        <w:ind w:left="6655" w:hanging="312"/>
      </w:pPr>
      <w:rPr>
        <w:rFonts w:hint="default"/>
        <w:lang w:val="es-ES" w:eastAsia="en-US" w:bidi="ar-SA"/>
      </w:rPr>
    </w:lvl>
    <w:lvl w:ilvl="6">
      <w:numFmt w:val="bullet"/>
      <w:lvlText w:val="•"/>
      <w:lvlJc w:val="left"/>
      <w:pPr>
        <w:ind w:left="7420" w:hanging="312"/>
      </w:pPr>
      <w:rPr>
        <w:rFonts w:hint="default"/>
        <w:lang w:val="es-ES" w:eastAsia="en-US" w:bidi="ar-SA"/>
      </w:rPr>
    </w:lvl>
    <w:lvl w:ilvl="7">
      <w:numFmt w:val="bullet"/>
      <w:lvlText w:val="•"/>
      <w:lvlJc w:val="left"/>
      <w:pPr>
        <w:ind w:left="8185" w:hanging="312"/>
      </w:pPr>
      <w:rPr>
        <w:rFonts w:hint="default"/>
        <w:lang w:val="es-ES" w:eastAsia="en-US" w:bidi="ar-SA"/>
      </w:rPr>
    </w:lvl>
    <w:lvl w:ilvl="8">
      <w:numFmt w:val="bullet"/>
      <w:lvlText w:val="•"/>
      <w:lvlJc w:val="left"/>
      <w:pPr>
        <w:ind w:left="8950" w:hanging="312"/>
      </w:pPr>
      <w:rPr>
        <w:rFonts w:hint="default"/>
        <w:lang w:val="es-ES" w:eastAsia="en-US" w:bidi="ar-SA"/>
      </w:rPr>
    </w:lvl>
  </w:abstractNum>
  <w:abstractNum w:abstractNumId="11" w15:restartNumberingAfterBreak="0">
    <w:nsid w:val="616D4D8D"/>
    <w:multiLevelType w:val="multilevel"/>
    <w:tmpl w:val="AE50AE8C"/>
    <w:lvl w:ilvl="0">
      <w:start w:val="8"/>
      <w:numFmt w:val="decimal"/>
      <w:lvlText w:val="%1"/>
      <w:lvlJc w:val="left"/>
      <w:pPr>
        <w:ind w:left="1189" w:hanging="602"/>
      </w:pPr>
      <w:rPr>
        <w:rFonts w:hint="default"/>
        <w:lang w:val="es-ES" w:eastAsia="en-US" w:bidi="ar-SA"/>
      </w:rPr>
    </w:lvl>
    <w:lvl w:ilvl="1">
      <w:start w:val="2"/>
      <w:numFmt w:val="decimal"/>
      <w:lvlText w:val="%1.%2"/>
      <w:lvlJc w:val="left"/>
      <w:pPr>
        <w:ind w:left="1189" w:hanging="602"/>
      </w:pPr>
      <w:rPr>
        <w:rFonts w:hint="default"/>
        <w:lang w:val="es-ES" w:eastAsia="en-US" w:bidi="ar-SA"/>
      </w:rPr>
    </w:lvl>
    <w:lvl w:ilvl="2">
      <w:start w:val="3"/>
      <w:numFmt w:val="decimal"/>
      <w:lvlText w:val="%1.%2.%3"/>
      <w:lvlJc w:val="left"/>
      <w:pPr>
        <w:ind w:left="1189" w:hanging="602"/>
      </w:pPr>
      <w:rPr>
        <w:rFonts w:ascii="Arial" w:eastAsia="Arial" w:hAnsi="Arial" w:cs="Arial" w:hint="default"/>
        <w:spacing w:val="-2"/>
        <w:w w:val="99"/>
        <w:sz w:val="24"/>
        <w:szCs w:val="24"/>
        <w:lang w:val="es-ES" w:eastAsia="en-US" w:bidi="ar-SA"/>
      </w:rPr>
    </w:lvl>
    <w:lvl w:ilvl="3">
      <w:numFmt w:val="bullet"/>
      <w:lvlText w:val="•"/>
      <w:lvlJc w:val="left"/>
      <w:pPr>
        <w:ind w:left="3970" w:hanging="602"/>
      </w:pPr>
      <w:rPr>
        <w:rFonts w:hint="default"/>
        <w:lang w:val="es-ES" w:eastAsia="en-US" w:bidi="ar-SA"/>
      </w:rPr>
    </w:lvl>
    <w:lvl w:ilvl="4">
      <w:numFmt w:val="bullet"/>
      <w:lvlText w:val="•"/>
      <w:lvlJc w:val="left"/>
      <w:pPr>
        <w:ind w:left="4900" w:hanging="602"/>
      </w:pPr>
      <w:rPr>
        <w:rFonts w:hint="default"/>
        <w:lang w:val="es-ES" w:eastAsia="en-US" w:bidi="ar-SA"/>
      </w:rPr>
    </w:lvl>
    <w:lvl w:ilvl="5">
      <w:numFmt w:val="bullet"/>
      <w:lvlText w:val="•"/>
      <w:lvlJc w:val="left"/>
      <w:pPr>
        <w:ind w:left="5830" w:hanging="602"/>
      </w:pPr>
      <w:rPr>
        <w:rFonts w:hint="default"/>
        <w:lang w:val="es-ES" w:eastAsia="en-US" w:bidi="ar-SA"/>
      </w:rPr>
    </w:lvl>
    <w:lvl w:ilvl="6">
      <w:numFmt w:val="bullet"/>
      <w:lvlText w:val="•"/>
      <w:lvlJc w:val="left"/>
      <w:pPr>
        <w:ind w:left="6760" w:hanging="602"/>
      </w:pPr>
      <w:rPr>
        <w:rFonts w:hint="default"/>
        <w:lang w:val="es-ES" w:eastAsia="en-US" w:bidi="ar-SA"/>
      </w:rPr>
    </w:lvl>
    <w:lvl w:ilvl="7">
      <w:numFmt w:val="bullet"/>
      <w:lvlText w:val="•"/>
      <w:lvlJc w:val="left"/>
      <w:pPr>
        <w:ind w:left="7690" w:hanging="602"/>
      </w:pPr>
      <w:rPr>
        <w:rFonts w:hint="default"/>
        <w:lang w:val="es-ES" w:eastAsia="en-US" w:bidi="ar-SA"/>
      </w:rPr>
    </w:lvl>
    <w:lvl w:ilvl="8">
      <w:numFmt w:val="bullet"/>
      <w:lvlText w:val="•"/>
      <w:lvlJc w:val="left"/>
      <w:pPr>
        <w:ind w:left="8620" w:hanging="602"/>
      </w:pPr>
      <w:rPr>
        <w:rFonts w:hint="default"/>
        <w:lang w:val="es-ES" w:eastAsia="en-US" w:bidi="ar-SA"/>
      </w:rPr>
    </w:lvl>
  </w:abstractNum>
  <w:abstractNum w:abstractNumId="12" w15:restartNumberingAfterBreak="0">
    <w:nsid w:val="61D73E5C"/>
    <w:multiLevelType w:val="multilevel"/>
    <w:tmpl w:val="C0C83406"/>
    <w:lvl w:ilvl="0">
      <w:start w:val="8"/>
      <w:numFmt w:val="decimal"/>
      <w:lvlText w:val="%1"/>
      <w:lvlJc w:val="left"/>
      <w:pPr>
        <w:ind w:left="1257" w:hanging="669"/>
      </w:pPr>
      <w:rPr>
        <w:rFonts w:hint="default"/>
        <w:lang w:val="es-ES" w:eastAsia="en-US" w:bidi="ar-SA"/>
      </w:rPr>
    </w:lvl>
    <w:lvl w:ilvl="1">
      <w:start w:val="2"/>
      <w:numFmt w:val="decimal"/>
      <w:lvlText w:val="%1.%2"/>
      <w:lvlJc w:val="left"/>
      <w:pPr>
        <w:ind w:left="1257" w:hanging="669"/>
      </w:pPr>
      <w:rPr>
        <w:rFonts w:hint="default"/>
        <w:lang w:val="es-ES" w:eastAsia="en-US" w:bidi="ar-SA"/>
      </w:rPr>
    </w:lvl>
    <w:lvl w:ilvl="2">
      <w:start w:val="2"/>
      <w:numFmt w:val="decimal"/>
      <w:lvlText w:val="%1.%2.%3."/>
      <w:lvlJc w:val="left"/>
      <w:pPr>
        <w:ind w:left="1257" w:hanging="669"/>
      </w:pPr>
      <w:rPr>
        <w:rFonts w:ascii="Arial" w:eastAsia="Arial" w:hAnsi="Arial" w:cs="Arial" w:hint="default"/>
        <w:spacing w:val="-2"/>
        <w:w w:val="99"/>
        <w:sz w:val="24"/>
        <w:szCs w:val="24"/>
        <w:lang w:val="es-ES" w:eastAsia="en-US" w:bidi="ar-SA"/>
      </w:rPr>
    </w:lvl>
    <w:lvl w:ilvl="3">
      <w:numFmt w:val="bullet"/>
      <w:lvlText w:val="•"/>
      <w:lvlJc w:val="left"/>
      <w:pPr>
        <w:ind w:left="4026" w:hanging="669"/>
      </w:pPr>
      <w:rPr>
        <w:rFonts w:hint="default"/>
        <w:lang w:val="es-ES" w:eastAsia="en-US" w:bidi="ar-SA"/>
      </w:rPr>
    </w:lvl>
    <w:lvl w:ilvl="4">
      <w:numFmt w:val="bullet"/>
      <w:lvlText w:val="•"/>
      <w:lvlJc w:val="left"/>
      <w:pPr>
        <w:ind w:left="4948" w:hanging="669"/>
      </w:pPr>
      <w:rPr>
        <w:rFonts w:hint="default"/>
        <w:lang w:val="es-ES" w:eastAsia="en-US" w:bidi="ar-SA"/>
      </w:rPr>
    </w:lvl>
    <w:lvl w:ilvl="5">
      <w:numFmt w:val="bullet"/>
      <w:lvlText w:val="•"/>
      <w:lvlJc w:val="left"/>
      <w:pPr>
        <w:ind w:left="5870" w:hanging="669"/>
      </w:pPr>
      <w:rPr>
        <w:rFonts w:hint="default"/>
        <w:lang w:val="es-ES" w:eastAsia="en-US" w:bidi="ar-SA"/>
      </w:rPr>
    </w:lvl>
    <w:lvl w:ilvl="6">
      <w:numFmt w:val="bullet"/>
      <w:lvlText w:val="•"/>
      <w:lvlJc w:val="left"/>
      <w:pPr>
        <w:ind w:left="6792" w:hanging="669"/>
      </w:pPr>
      <w:rPr>
        <w:rFonts w:hint="default"/>
        <w:lang w:val="es-ES" w:eastAsia="en-US" w:bidi="ar-SA"/>
      </w:rPr>
    </w:lvl>
    <w:lvl w:ilvl="7">
      <w:numFmt w:val="bullet"/>
      <w:lvlText w:val="•"/>
      <w:lvlJc w:val="left"/>
      <w:pPr>
        <w:ind w:left="7714" w:hanging="669"/>
      </w:pPr>
      <w:rPr>
        <w:rFonts w:hint="default"/>
        <w:lang w:val="es-ES" w:eastAsia="en-US" w:bidi="ar-SA"/>
      </w:rPr>
    </w:lvl>
    <w:lvl w:ilvl="8">
      <w:numFmt w:val="bullet"/>
      <w:lvlText w:val="•"/>
      <w:lvlJc w:val="left"/>
      <w:pPr>
        <w:ind w:left="8636" w:hanging="669"/>
      </w:pPr>
      <w:rPr>
        <w:rFonts w:hint="default"/>
        <w:lang w:val="es-ES" w:eastAsia="en-US" w:bidi="ar-SA"/>
      </w:rPr>
    </w:lvl>
  </w:abstractNum>
  <w:abstractNum w:abstractNumId="13" w15:restartNumberingAfterBreak="0">
    <w:nsid w:val="63532ACF"/>
    <w:multiLevelType w:val="hybridMultilevel"/>
    <w:tmpl w:val="0AC46786"/>
    <w:lvl w:ilvl="0" w:tplc="7A6E3282">
      <w:start w:val="2"/>
      <w:numFmt w:val="decimal"/>
      <w:lvlText w:val="%1"/>
      <w:lvlJc w:val="left"/>
      <w:pPr>
        <w:ind w:left="4409" w:hanging="360"/>
      </w:pPr>
      <w:rPr>
        <w:rFonts w:hint="default"/>
      </w:rPr>
    </w:lvl>
    <w:lvl w:ilvl="1" w:tplc="240A0019" w:tentative="1">
      <w:start w:val="1"/>
      <w:numFmt w:val="lowerLetter"/>
      <w:lvlText w:val="%2."/>
      <w:lvlJc w:val="left"/>
      <w:pPr>
        <w:ind w:left="5129" w:hanging="360"/>
      </w:pPr>
    </w:lvl>
    <w:lvl w:ilvl="2" w:tplc="240A001B" w:tentative="1">
      <w:start w:val="1"/>
      <w:numFmt w:val="lowerRoman"/>
      <w:lvlText w:val="%3."/>
      <w:lvlJc w:val="right"/>
      <w:pPr>
        <w:ind w:left="5849" w:hanging="180"/>
      </w:pPr>
    </w:lvl>
    <w:lvl w:ilvl="3" w:tplc="240A000F" w:tentative="1">
      <w:start w:val="1"/>
      <w:numFmt w:val="decimal"/>
      <w:lvlText w:val="%4."/>
      <w:lvlJc w:val="left"/>
      <w:pPr>
        <w:ind w:left="6569" w:hanging="360"/>
      </w:pPr>
    </w:lvl>
    <w:lvl w:ilvl="4" w:tplc="240A0019" w:tentative="1">
      <w:start w:val="1"/>
      <w:numFmt w:val="lowerLetter"/>
      <w:lvlText w:val="%5."/>
      <w:lvlJc w:val="left"/>
      <w:pPr>
        <w:ind w:left="7289" w:hanging="360"/>
      </w:pPr>
    </w:lvl>
    <w:lvl w:ilvl="5" w:tplc="240A001B" w:tentative="1">
      <w:start w:val="1"/>
      <w:numFmt w:val="lowerRoman"/>
      <w:lvlText w:val="%6."/>
      <w:lvlJc w:val="right"/>
      <w:pPr>
        <w:ind w:left="8009" w:hanging="180"/>
      </w:pPr>
    </w:lvl>
    <w:lvl w:ilvl="6" w:tplc="240A000F" w:tentative="1">
      <w:start w:val="1"/>
      <w:numFmt w:val="decimal"/>
      <w:lvlText w:val="%7."/>
      <w:lvlJc w:val="left"/>
      <w:pPr>
        <w:ind w:left="8729" w:hanging="360"/>
      </w:pPr>
    </w:lvl>
    <w:lvl w:ilvl="7" w:tplc="240A0019" w:tentative="1">
      <w:start w:val="1"/>
      <w:numFmt w:val="lowerLetter"/>
      <w:lvlText w:val="%8."/>
      <w:lvlJc w:val="left"/>
      <w:pPr>
        <w:ind w:left="9449" w:hanging="360"/>
      </w:pPr>
    </w:lvl>
    <w:lvl w:ilvl="8" w:tplc="240A001B" w:tentative="1">
      <w:start w:val="1"/>
      <w:numFmt w:val="lowerRoman"/>
      <w:lvlText w:val="%9."/>
      <w:lvlJc w:val="right"/>
      <w:pPr>
        <w:ind w:left="10169" w:hanging="180"/>
      </w:pPr>
    </w:lvl>
  </w:abstractNum>
  <w:abstractNum w:abstractNumId="14" w15:restartNumberingAfterBreak="0">
    <w:nsid w:val="743F5939"/>
    <w:multiLevelType w:val="multilevel"/>
    <w:tmpl w:val="1A9658FC"/>
    <w:lvl w:ilvl="0">
      <w:start w:val="2"/>
      <w:numFmt w:val="decimal"/>
      <w:lvlText w:val="%1"/>
      <w:lvlJc w:val="left"/>
      <w:pPr>
        <w:ind w:left="990" w:hanging="403"/>
      </w:pPr>
      <w:rPr>
        <w:rFonts w:hint="default"/>
        <w:lang w:val="es-ES" w:eastAsia="en-US" w:bidi="ar-SA"/>
      </w:rPr>
    </w:lvl>
    <w:lvl w:ilvl="1">
      <w:start w:val="1"/>
      <w:numFmt w:val="decimal"/>
      <w:lvlText w:val="%1.%2"/>
      <w:lvlJc w:val="left"/>
      <w:pPr>
        <w:ind w:left="990" w:hanging="403"/>
      </w:pPr>
      <w:rPr>
        <w:rFonts w:ascii="Arial" w:eastAsia="Arial" w:hAnsi="Arial" w:cs="Arial" w:hint="default"/>
        <w:b/>
        <w:bCs/>
        <w:w w:val="99"/>
        <w:sz w:val="24"/>
        <w:szCs w:val="24"/>
        <w:lang w:val="es-ES" w:eastAsia="en-US" w:bidi="ar-SA"/>
      </w:rPr>
    </w:lvl>
    <w:lvl w:ilvl="2">
      <w:numFmt w:val="bullet"/>
      <w:lvlText w:val="•"/>
      <w:lvlJc w:val="left"/>
      <w:pPr>
        <w:ind w:left="2896" w:hanging="403"/>
      </w:pPr>
      <w:rPr>
        <w:rFonts w:hint="default"/>
        <w:lang w:val="es-ES" w:eastAsia="en-US" w:bidi="ar-SA"/>
      </w:rPr>
    </w:lvl>
    <w:lvl w:ilvl="3">
      <w:numFmt w:val="bullet"/>
      <w:lvlText w:val="•"/>
      <w:lvlJc w:val="left"/>
      <w:pPr>
        <w:ind w:left="3844" w:hanging="403"/>
      </w:pPr>
      <w:rPr>
        <w:rFonts w:hint="default"/>
        <w:lang w:val="es-ES" w:eastAsia="en-US" w:bidi="ar-SA"/>
      </w:rPr>
    </w:lvl>
    <w:lvl w:ilvl="4">
      <w:numFmt w:val="bullet"/>
      <w:lvlText w:val="•"/>
      <w:lvlJc w:val="left"/>
      <w:pPr>
        <w:ind w:left="4792" w:hanging="403"/>
      </w:pPr>
      <w:rPr>
        <w:rFonts w:hint="default"/>
        <w:lang w:val="es-ES" w:eastAsia="en-US" w:bidi="ar-SA"/>
      </w:rPr>
    </w:lvl>
    <w:lvl w:ilvl="5">
      <w:numFmt w:val="bullet"/>
      <w:lvlText w:val="•"/>
      <w:lvlJc w:val="left"/>
      <w:pPr>
        <w:ind w:left="5740" w:hanging="403"/>
      </w:pPr>
      <w:rPr>
        <w:rFonts w:hint="default"/>
        <w:lang w:val="es-ES" w:eastAsia="en-US" w:bidi="ar-SA"/>
      </w:rPr>
    </w:lvl>
    <w:lvl w:ilvl="6">
      <w:numFmt w:val="bullet"/>
      <w:lvlText w:val="•"/>
      <w:lvlJc w:val="left"/>
      <w:pPr>
        <w:ind w:left="6688" w:hanging="403"/>
      </w:pPr>
      <w:rPr>
        <w:rFonts w:hint="default"/>
        <w:lang w:val="es-ES" w:eastAsia="en-US" w:bidi="ar-SA"/>
      </w:rPr>
    </w:lvl>
    <w:lvl w:ilvl="7">
      <w:numFmt w:val="bullet"/>
      <w:lvlText w:val="•"/>
      <w:lvlJc w:val="left"/>
      <w:pPr>
        <w:ind w:left="7636" w:hanging="403"/>
      </w:pPr>
      <w:rPr>
        <w:rFonts w:hint="default"/>
        <w:lang w:val="es-ES" w:eastAsia="en-US" w:bidi="ar-SA"/>
      </w:rPr>
    </w:lvl>
    <w:lvl w:ilvl="8">
      <w:numFmt w:val="bullet"/>
      <w:lvlText w:val="•"/>
      <w:lvlJc w:val="left"/>
      <w:pPr>
        <w:ind w:left="8584" w:hanging="403"/>
      </w:pPr>
      <w:rPr>
        <w:rFonts w:hint="default"/>
        <w:lang w:val="es-ES" w:eastAsia="en-US" w:bidi="ar-SA"/>
      </w:rPr>
    </w:lvl>
  </w:abstractNum>
  <w:abstractNum w:abstractNumId="15" w15:restartNumberingAfterBreak="0">
    <w:nsid w:val="773A4A1A"/>
    <w:multiLevelType w:val="multilevel"/>
    <w:tmpl w:val="65D6582E"/>
    <w:lvl w:ilvl="0">
      <w:start w:val="2"/>
      <w:numFmt w:val="decimal"/>
      <w:lvlText w:val="%1"/>
      <w:lvlJc w:val="left"/>
      <w:pPr>
        <w:ind w:left="946" w:hanging="401"/>
      </w:pPr>
      <w:rPr>
        <w:rFonts w:hint="default"/>
        <w:lang w:val="es-ES" w:eastAsia="en-US" w:bidi="ar-SA"/>
      </w:rPr>
    </w:lvl>
    <w:lvl w:ilvl="1">
      <w:start w:val="1"/>
      <w:numFmt w:val="decimal"/>
      <w:lvlText w:val="%1.%2"/>
      <w:lvlJc w:val="left"/>
      <w:pPr>
        <w:ind w:left="946" w:hanging="401"/>
        <w:jc w:val="right"/>
      </w:pPr>
      <w:rPr>
        <w:rFonts w:hint="default"/>
        <w:b/>
        <w:bCs/>
        <w:w w:val="99"/>
        <w:lang w:val="es-ES" w:eastAsia="en-US" w:bidi="ar-SA"/>
      </w:rPr>
    </w:lvl>
    <w:lvl w:ilvl="2">
      <w:numFmt w:val="bullet"/>
      <w:lvlText w:val="•"/>
      <w:lvlJc w:val="left"/>
      <w:pPr>
        <w:ind w:left="2780" w:hanging="401"/>
      </w:pPr>
      <w:rPr>
        <w:rFonts w:hint="default"/>
        <w:lang w:val="es-ES" w:eastAsia="en-US" w:bidi="ar-SA"/>
      </w:rPr>
    </w:lvl>
    <w:lvl w:ilvl="3">
      <w:numFmt w:val="bullet"/>
      <w:lvlText w:val="•"/>
      <w:lvlJc w:val="left"/>
      <w:pPr>
        <w:ind w:left="3700" w:hanging="401"/>
      </w:pPr>
      <w:rPr>
        <w:rFonts w:hint="default"/>
        <w:lang w:val="es-ES" w:eastAsia="en-US" w:bidi="ar-SA"/>
      </w:rPr>
    </w:lvl>
    <w:lvl w:ilvl="4">
      <w:numFmt w:val="bullet"/>
      <w:lvlText w:val="•"/>
      <w:lvlJc w:val="left"/>
      <w:pPr>
        <w:ind w:left="4620" w:hanging="401"/>
      </w:pPr>
      <w:rPr>
        <w:rFonts w:hint="default"/>
        <w:lang w:val="es-ES" w:eastAsia="en-US" w:bidi="ar-SA"/>
      </w:rPr>
    </w:lvl>
    <w:lvl w:ilvl="5">
      <w:numFmt w:val="bullet"/>
      <w:lvlText w:val="•"/>
      <w:lvlJc w:val="left"/>
      <w:pPr>
        <w:ind w:left="5540" w:hanging="401"/>
      </w:pPr>
      <w:rPr>
        <w:rFonts w:hint="default"/>
        <w:lang w:val="es-ES" w:eastAsia="en-US" w:bidi="ar-SA"/>
      </w:rPr>
    </w:lvl>
    <w:lvl w:ilvl="6">
      <w:numFmt w:val="bullet"/>
      <w:lvlText w:val="•"/>
      <w:lvlJc w:val="left"/>
      <w:pPr>
        <w:ind w:left="6460" w:hanging="401"/>
      </w:pPr>
      <w:rPr>
        <w:rFonts w:hint="default"/>
        <w:lang w:val="es-ES" w:eastAsia="en-US" w:bidi="ar-SA"/>
      </w:rPr>
    </w:lvl>
    <w:lvl w:ilvl="7">
      <w:numFmt w:val="bullet"/>
      <w:lvlText w:val="•"/>
      <w:lvlJc w:val="left"/>
      <w:pPr>
        <w:ind w:left="7380" w:hanging="401"/>
      </w:pPr>
      <w:rPr>
        <w:rFonts w:hint="default"/>
        <w:lang w:val="es-ES" w:eastAsia="en-US" w:bidi="ar-SA"/>
      </w:rPr>
    </w:lvl>
    <w:lvl w:ilvl="8">
      <w:numFmt w:val="bullet"/>
      <w:lvlText w:val="•"/>
      <w:lvlJc w:val="left"/>
      <w:pPr>
        <w:ind w:left="8300" w:hanging="401"/>
      </w:pPr>
      <w:rPr>
        <w:rFonts w:hint="default"/>
        <w:lang w:val="es-ES" w:eastAsia="en-US" w:bidi="ar-SA"/>
      </w:rPr>
    </w:lvl>
  </w:abstractNum>
  <w:abstractNum w:abstractNumId="16" w15:restartNumberingAfterBreak="0">
    <w:nsid w:val="7A1F50ED"/>
    <w:multiLevelType w:val="multilevel"/>
    <w:tmpl w:val="3E663C56"/>
    <w:lvl w:ilvl="0">
      <w:start w:val="1"/>
      <w:numFmt w:val="decimal"/>
      <w:lvlText w:val="%1."/>
      <w:lvlJc w:val="left"/>
      <w:pPr>
        <w:ind w:left="856" w:hanging="269"/>
      </w:pPr>
      <w:rPr>
        <w:rFonts w:ascii="Arial" w:eastAsia="Arial" w:hAnsi="Arial" w:cs="Arial" w:hint="default"/>
        <w:w w:val="99"/>
        <w:sz w:val="24"/>
        <w:szCs w:val="24"/>
        <w:lang w:val="es-ES" w:eastAsia="en-US" w:bidi="ar-SA"/>
      </w:rPr>
    </w:lvl>
    <w:lvl w:ilvl="1">
      <w:start w:val="1"/>
      <w:numFmt w:val="decimal"/>
      <w:lvlText w:val="%1.%2"/>
      <w:lvlJc w:val="left"/>
      <w:pPr>
        <w:ind w:left="990" w:hanging="403"/>
      </w:pPr>
      <w:rPr>
        <w:rFonts w:ascii="Arial" w:eastAsia="Arial" w:hAnsi="Arial" w:cs="Arial" w:hint="default"/>
        <w:w w:val="99"/>
        <w:sz w:val="24"/>
        <w:szCs w:val="24"/>
        <w:lang w:val="es-ES" w:eastAsia="en-US" w:bidi="ar-SA"/>
      </w:rPr>
    </w:lvl>
    <w:lvl w:ilvl="2">
      <w:start w:val="1"/>
      <w:numFmt w:val="decimal"/>
      <w:lvlText w:val="%1.%2.%3"/>
      <w:lvlJc w:val="left"/>
      <w:pPr>
        <w:ind w:left="1189" w:hanging="602"/>
      </w:pPr>
      <w:rPr>
        <w:rFonts w:ascii="Arial" w:eastAsia="Arial" w:hAnsi="Arial" w:cs="Arial" w:hint="default"/>
        <w:spacing w:val="-2"/>
        <w:w w:val="99"/>
        <w:sz w:val="24"/>
        <w:szCs w:val="24"/>
        <w:lang w:val="es-ES" w:eastAsia="en-US" w:bidi="ar-SA"/>
      </w:rPr>
    </w:lvl>
    <w:lvl w:ilvl="3">
      <w:start w:val="1"/>
      <w:numFmt w:val="decimal"/>
      <w:lvlText w:val="%1.%2.%3.%4"/>
      <w:lvlJc w:val="left"/>
      <w:pPr>
        <w:ind w:left="1389" w:hanging="801"/>
      </w:pPr>
      <w:rPr>
        <w:rFonts w:ascii="Arial" w:eastAsia="Arial" w:hAnsi="Arial" w:cs="Arial" w:hint="default"/>
        <w:spacing w:val="-2"/>
        <w:w w:val="99"/>
        <w:sz w:val="24"/>
        <w:szCs w:val="24"/>
        <w:lang w:val="es-ES" w:eastAsia="en-US" w:bidi="ar-SA"/>
      </w:rPr>
    </w:lvl>
    <w:lvl w:ilvl="4">
      <w:numFmt w:val="bullet"/>
      <w:lvlText w:val="•"/>
      <w:lvlJc w:val="left"/>
      <w:pPr>
        <w:ind w:left="1380" w:hanging="801"/>
      </w:pPr>
      <w:rPr>
        <w:rFonts w:hint="default"/>
        <w:lang w:val="es-ES" w:eastAsia="en-US" w:bidi="ar-SA"/>
      </w:rPr>
    </w:lvl>
    <w:lvl w:ilvl="5">
      <w:numFmt w:val="bullet"/>
      <w:lvlText w:val="•"/>
      <w:lvlJc w:val="left"/>
      <w:pPr>
        <w:ind w:left="2896" w:hanging="801"/>
      </w:pPr>
      <w:rPr>
        <w:rFonts w:hint="default"/>
        <w:lang w:val="es-ES" w:eastAsia="en-US" w:bidi="ar-SA"/>
      </w:rPr>
    </w:lvl>
    <w:lvl w:ilvl="6">
      <w:numFmt w:val="bullet"/>
      <w:lvlText w:val="•"/>
      <w:lvlJc w:val="left"/>
      <w:pPr>
        <w:ind w:left="4413" w:hanging="801"/>
      </w:pPr>
      <w:rPr>
        <w:rFonts w:hint="default"/>
        <w:lang w:val="es-ES" w:eastAsia="en-US" w:bidi="ar-SA"/>
      </w:rPr>
    </w:lvl>
    <w:lvl w:ilvl="7">
      <w:numFmt w:val="bullet"/>
      <w:lvlText w:val="•"/>
      <w:lvlJc w:val="left"/>
      <w:pPr>
        <w:ind w:left="5930" w:hanging="801"/>
      </w:pPr>
      <w:rPr>
        <w:rFonts w:hint="default"/>
        <w:lang w:val="es-ES" w:eastAsia="en-US" w:bidi="ar-SA"/>
      </w:rPr>
    </w:lvl>
    <w:lvl w:ilvl="8">
      <w:numFmt w:val="bullet"/>
      <w:lvlText w:val="•"/>
      <w:lvlJc w:val="left"/>
      <w:pPr>
        <w:ind w:left="7446" w:hanging="801"/>
      </w:pPr>
      <w:rPr>
        <w:rFonts w:hint="default"/>
        <w:lang w:val="es-ES" w:eastAsia="en-US" w:bidi="ar-SA"/>
      </w:rPr>
    </w:lvl>
  </w:abstractNum>
  <w:num w:numId="1">
    <w:abstractNumId w:val="16"/>
  </w:num>
  <w:num w:numId="2">
    <w:abstractNumId w:val="4"/>
  </w:num>
  <w:num w:numId="3">
    <w:abstractNumId w:val="8"/>
  </w:num>
  <w:num w:numId="4">
    <w:abstractNumId w:val="10"/>
  </w:num>
  <w:num w:numId="5">
    <w:abstractNumId w:val="11"/>
  </w:num>
  <w:num w:numId="6">
    <w:abstractNumId w:val="12"/>
  </w:num>
  <w:num w:numId="7">
    <w:abstractNumId w:val="1"/>
  </w:num>
  <w:num w:numId="8">
    <w:abstractNumId w:val="14"/>
  </w:num>
  <w:num w:numId="9">
    <w:abstractNumId w:val="2"/>
  </w:num>
  <w:num w:numId="10">
    <w:abstractNumId w:val="13"/>
  </w:num>
  <w:num w:numId="11">
    <w:abstractNumId w:val="5"/>
  </w:num>
  <w:num w:numId="12">
    <w:abstractNumId w:val="15"/>
  </w:num>
  <w:num w:numId="13">
    <w:abstractNumId w:val="3"/>
  </w:num>
  <w:num w:numId="14">
    <w:abstractNumId w:val="0"/>
  </w:num>
  <w:num w:numId="15">
    <w:abstractNumId w:val="7"/>
  </w:num>
  <w:num w:numId="16">
    <w:abstractNumId w:val="6"/>
  </w:num>
  <w:num w:numId="17">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nsa">
    <w15:presenceInfo w15:providerId="None" w15:userId="cen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5E9"/>
    <w:rsid w:val="00020D41"/>
    <w:rsid w:val="00093A9A"/>
    <w:rsid w:val="000E4F6F"/>
    <w:rsid w:val="000F5094"/>
    <w:rsid w:val="00105E6A"/>
    <w:rsid w:val="001105F7"/>
    <w:rsid w:val="00154BD4"/>
    <w:rsid w:val="001577DA"/>
    <w:rsid w:val="00173B2E"/>
    <w:rsid w:val="001A13ED"/>
    <w:rsid w:val="001A6057"/>
    <w:rsid w:val="001D58AE"/>
    <w:rsid w:val="001E1B49"/>
    <w:rsid w:val="00204D2F"/>
    <w:rsid w:val="0026215C"/>
    <w:rsid w:val="002853D0"/>
    <w:rsid w:val="002B15CB"/>
    <w:rsid w:val="002B1C01"/>
    <w:rsid w:val="002D5ACD"/>
    <w:rsid w:val="002E7895"/>
    <w:rsid w:val="002F4E30"/>
    <w:rsid w:val="003056D8"/>
    <w:rsid w:val="00313431"/>
    <w:rsid w:val="0032236A"/>
    <w:rsid w:val="0032251C"/>
    <w:rsid w:val="00340683"/>
    <w:rsid w:val="0036293E"/>
    <w:rsid w:val="003A100B"/>
    <w:rsid w:val="003E08BA"/>
    <w:rsid w:val="003E124F"/>
    <w:rsid w:val="00412F20"/>
    <w:rsid w:val="004137F5"/>
    <w:rsid w:val="004212E2"/>
    <w:rsid w:val="00483D4C"/>
    <w:rsid w:val="00496C3B"/>
    <w:rsid w:val="004B7C75"/>
    <w:rsid w:val="004D095A"/>
    <w:rsid w:val="004F21CE"/>
    <w:rsid w:val="004F3C0B"/>
    <w:rsid w:val="00521714"/>
    <w:rsid w:val="00581C40"/>
    <w:rsid w:val="005847AF"/>
    <w:rsid w:val="0059143F"/>
    <w:rsid w:val="005A14E7"/>
    <w:rsid w:val="00623971"/>
    <w:rsid w:val="0066132F"/>
    <w:rsid w:val="006956C5"/>
    <w:rsid w:val="006B35E9"/>
    <w:rsid w:val="006E08FE"/>
    <w:rsid w:val="006F377C"/>
    <w:rsid w:val="00792E4A"/>
    <w:rsid w:val="00794376"/>
    <w:rsid w:val="00870122"/>
    <w:rsid w:val="008702D0"/>
    <w:rsid w:val="008860A0"/>
    <w:rsid w:val="008B63E8"/>
    <w:rsid w:val="008E4014"/>
    <w:rsid w:val="00931A19"/>
    <w:rsid w:val="009565D1"/>
    <w:rsid w:val="00987191"/>
    <w:rsid w:val="009B7BE8"/>
    <w:rsid w:val="009D2BA7"/>
    <w:rsid w:val="00A43D5A"/>
    <w:rsid w:val="00A46414"/>
    <w:rsid w:val="00A55214"/>
    <w:rsid w:val="00A5586F"/>
    <w:rsid w:val="00A73BCC"/>
    <w:rsid w:val="00A954B4"/>
    <w:rsid w:val="00AA1DFE"/>
    <w:rsid w:val="00AF5B03"/>
    <w:rsid w:val="00B53F81"/>
    <w:rsid w:val="00B80BDA"/>
    <w:rsid w:val="00B92CE8"/>
    <w:rsid w:val="00BB2B50"/>
    <w:rsid w:val="00BE614E"/>
    <w:rsid w:val="00C05002"/>
    <w:rsid w:val="00C30E1F"/>
    <w:rsid w:val="00C379B7"/>
    <w:rsid w:val="00C86124"/>
    <w:rsid w:val="00C92FBC"/>
    <w:rsid w:val="00C96BA2"/>
    <w:rsid w:val="00CE1D33"/>
    <w:rsid w:val="00D02BB6"/>
    <w:rsid w:val="00D21753"/>
    <w:rsid w:val="00D50CF9"/>
    <w:rsid w:val="00D822FC"/>
    <w:rsid w:val="00D95D11"/>
    <w:rsid w:val="00DB5377"/>
    <w:rsid w:val="00DC1898"/>
    <w:rsid w:val="00DF20C7"/>
    <w:rsid w:val="00DF4061"/>
    <w:rsid w:val="00E870D9"/>
    <w:rsid w:val="00E94FBB"/>
    <w:rsid w:val="00E97B85"/>
    <w:rsid w:val="00EA05E9"/>
    <w:rsid w:val="00EA5BBF"/>
    <w:rsid w:val="00ED649F"/>
    <w:rsid w:val="00EF4A2B"/>
    <w:rsid w:val="00F42C55"/>
    <w:rsid w:val="00F62BD2"/>
    <w:rsid w:val="00F66009"/>
    <w:rsid w:val="00FA7789"/>
    <w:rsid w:val="00FD4330"/>
    <w:rsid w:val="00FD67DD"/>
    <w:rsid w:val="00FF43E0"/>
    <w:rsid w:val="00FF6C2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EFABF-9650-4251-937F-0AF5CDC91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B35E9"/>
    <w:pPr>
      <w:widowControl w:val="0"/>
      <w:autoSpaceDE w:val="0"/>
      <w:autoSpaceDN w:val="0"/>
      <w:spacing w:after="0" w:line="240" w:lineRule="auto"/>
    </w:pPr>
    <w:rPr>
      <w:rFonts w:ascii="Arial" w:eastAsia="Arial" w:hAnsi="Arial" w:cs="Arial"/>
      <w:lang w:val="es-ES"/>
    </w:rPr>
  </w:style>
  <w:style w:type="paragraph" w:styleId="Ttulo1">
    <w:name w:val="heading 1"/>
    <w:basedOn w:val="Normal"/>
    <w:link w:val="Ttulo1Car"/>
    <w:uiPriority w:val="1"/>
    <w:qFormat/>
    <w:rsid w:val="003A100B"/>
    <w:pPr>
      <w:spacing w:before="91"/>
      <w:jc w:val="center"/>
      <w:outlineLvl w:val="0"/>
    </w:pPr>
    <w:rPr>
      <w:b/>
      <w:bCs/>
      <w:sz w:val="40"/>
      <w:szCs w:val="28"/>
    </w:rPr>
  </w:style>
  <w:style w:type="paragraph" w:styleId="Ttulo2">
    <w:name w:val="heading 2"/>
    <w:basedOn w:val="Normal"/>
    <w:next w:val="Normal"/>
    <w:link w:val="Ttulo2Car"/>
    <w:uiPriority w:val="9"/>
    <w:unhideWhenUsed/>
    <w:qFormat/>
    <w:rsid w:val="00BB2B50"/>
    <w:pPr>
      <w:keepNext/>
      <w:keepLines/>
      <w:spacing w:before="40" w:line="360" w:lineRule="auto"/>
      <w:outlineLvl w:val="1"/>
    </w:pPr>
    <w:rPr>
      <w:rFonts w:asciiTheme="majorHAnsi" w:eastAsiaTheme="majorEastAsia" w:hAnsiTheme="majorHAnsi" w:cstheme="majorBidi"/>
      <w:b/>
      <w:sz w:val="36"/>
      <w:szCs w:val="26"/>
    </w:rPr>
  </w:style>
  <w:style w:type="paragraph" w:styleId="Ttulo3">
    <w:name w:val="heading 3"/>
    <w:basedOn w:val="Normal"/>
    <w:next w:val="Normal"/>
    <w:link w:val="Ttulo3Car"/>
    <w:uiPriority w:val="9"/>
    <w:unhideWhenUsed/>
    <w:qFormat/>
    <w:rsid w:val="00D822FC"/>
    <w:pPr>
      <w:keepNext/>
      <w:keepLines/>
      <w:spacing w:before="40"/>
      <w:outlineLvl w:val="2"/>
    </w:pPr>
    <w:rPr>
      <w:rFonts w:asciiTheme="majorHAnsi" w:eastAsiaTheme="majorEastAsia" w:hAnsiTheme="majorHAnsi" w:cstheme="majorBidi"/>
      <w:b/>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35E9"/>
    <w:pPr>
      <w:tabs>
        <w:tab w:val="center" w:pos="4419"/>
        <w:tab w:val="right" w:pos="8838"/>
      </w:tabs>
    </w:pPr>
  </w:style>
  <w:style w:type="character" w:customStyle="1" w:styleId="EncabezadoCar">
    <w:name w:val="Encabezado Car"/>
    <w:basedOn w:val="Fuentedeprrafopredeter"/>
    <w:link w:val="Encabezado"/>
    <w:uiPriority w:val="99"/>
    <w:rsid w:val="006B35E9"/>
  </w:style>
  <w:style w:type="paragraph" w:styleId="Piedepgina">
    <w:name w:val="footer"/>
    <w:basedOn w:val="Normal"/>
    <w:link w:val="PiedepginaCar"/>
    <w:uiPriority w:val="99"/>
    <w:unhideWhenUsed/>
    <w:rsid w:val="006B35E9"/>
    <w:pPr>
      <w:tabs>
        <w:tab w:val="center" w:pos="4419"/>
        <w:tab w:val="right" w:pos="8838"/>
      </w:tabs>
    </w:pPr>
  </w:style>
  <w:style w:type="character" w:customStyle="1" w:styleId="PiedepginaCar">
    <w:name w:val="Pie de página Car"/>
    <w:basedOn w:val="Fuentedeprrafopredeter"/>
    <w:link w:val="Piedepgina"/>
    <w:uiPriority w:val="99"/>
    <w:rsid w:val="006B35E9"/>
  </w:style>
  <w:style w:type="paragraph" w:styleId="Textoindependiente">
    <w:name w:val="Body Text"/>
    <w:basedOn w:val="Normal"/>
    <w:link w:val="TextoindependienteCar"/>
    <w:uiPriority w:val="1"/>
    <w:qFormat/>
    <w:rsid w:val="006B35E9"/>
    <w:rPr>
      <w:sz w:val="24"/>
      <w:szCs w:val="24"/>
    </w:rPr>
  </w:style>
  <w:style w:type="character" w:customStyle="1" w:styleId="TextoindependienteCar">
    <w:name w:val="Texto independiente Car"/>
    <w:basedOn w:val="Fuentedeprrafopredeter"/>
    <w:link w:val="Textoindependiente"/>
    <w:uiPriority w:val="1"/>
    <w:rsid w:val="006B35E9"/>
    <w:rPr>
      <w:rFonts w:ascii="Arial" w:eastAsia="Arial" w:hAnsi="Arial" w:cs="Arial"/>
      <w:sz w:val="24"/>
      <w:szCs w:val="24"/>
      <w:lang w:val="es-ES"/>
    </w:rPr>
  </w:style>
  <w:style w:type="character" w:customStyle="1" w:styleId="Ttulo1Car">
    <w:name w:val="Título 1 Car"/>
    <w:basedOn w:val="Fuentedeprrafopredeter"/>
    <w:link w:val="Ttulo1"/>
    <w:uiPriority w:val="1"/>
    <w:rsid w:val="003A100B"/>
    <w:rPr>
      <w:rFonts w:ascii="Arial" w:eastAsia="Arial" w:hAnsi="Arial" w:cs="Arial"/>
      <w:b/>
      <w:bCs/>
      <w:sz w:val="40"/>
      <w:szCs w:val="28"/>
      <w:lang w:val="es-ES"/>
    </w:rPr>
  </w:style>
  <w:style w:type="character" w:customStyle="1" w:styleId="Ttulo2Car">
    <w:name w:val="Título 2 Car"/>
    <w:basedOn w:val="Fuentedeprrafopredeter"/>
    <w:link w:val="Ttulo2"/>
    <w:uiPriority w:val="9"/>
    <w:rsid w:val="00BB2B50"/>
    <w:rPr>
      <w:rFonts w:asciiTheme="majorHAnsi" w:eastAsiaTheme="majorEastAsia" w:hAnsiTheme="majorHAnsi" w:cstheme="majorBidi"/>
      <w:b/>
      <w:sz w:val="36"/>
      <w:szCs w:val="26"/>
      <w:lang w:val="es-ES"/>
    </w:rPr>
  </w:style>
  <w:style w:type="paragraph" w:styleId="Sinespaciado">
    <w:name w:val="No Spacing"/>
    <w:uiPriority w:val="1"/>
    <w:qFormat/>
    <w:rsid w:val="00EA05E9"/>
    <w:pPr>
      <w:widowControl w:val="0"/>
      <w:autoSpaceDE w:val="0"/>
      <w:autoSpaceDN w:val="0"/>
      <w:spacing w:after="0" w:line="240" w:lineRule="auto"/>
    </w:pPr>
    <w:rPr>
      <w:rFonts w:ascii="Arial" w:eastAsia="Arial" w:hAnsi="Arial" w:cs="Arial"/>
      <w:lang w:val="es-ES"/>
    </w:rPr>
  </w:style>
  <w:style w:type="paragraph" w:styleId="Prrafodelista">
    <w:name w:val="List Paragraph"/>
    <w:basedOn w:val="Normal"/>
    <w:uiPriority w:val="1"/>
    <w:qFormat/>
    <w:rsid w:val="003056D8"/>
    <w:pPr>
      <w:ind w:left="588"/>
    </w:pPr>
  </w:style>
  <w:style w:type="character" w:customStyle="1" w:styleId="Ttulo3Car">
    <w:name w:val="Título 3 Car"/>
    <w:basedOn w:val="Fuentedeprrafopredeter"/>
    <w:link w:val="Ttulo3"/>
    <w:uiPriority w:val="9"/>
    <w:rsid w:val="00D822FC"/>
    <w:rPr>
      <w:rFonts w:asciiTheme="majorHAnsi" w:eastAsiaTheme="majorEastAsia" w:hAnsiTheme="majorHAnsi" w:cstheme="majorBidi"/>
      <w:b/>
      <w:sz w:val="36"/>
      <w:szCs w:val="24"/>
      <w:lang w:val="es-ES"/>
    </w:rPr>
  </w:style>
  <w:style w:type="paragraph" w:styleId="Descripcin">
    <w:name w:val="caption"/>
    <w:basedOn w:val="Normal"/>
    <w:next w:val="Normal"/>
    <w:uiPriority w:val="35"/>
    <w:unhideWhenUsed/>
    <w:qFormat/>
    <w:rsid w:val="00D822FC"/>
    <w:pPr>
      <w:spacing w:after="200"/>
    </w:pPr>
    <w:rPr>
      <w:i/>
      <w:iCs/>
      <w:color w:val="44546A" w:themeColor="text2"/>
      <w:sz w:val="18"/>
      <w:szCs w:val="18"/>
    </w:rPr>
  </w:style>
  <w:style w:type="paragraph" w:styleId="TtulodeTDC">
    <w:name w:val="TOC Heading"/>
    <w:basedOn w:val="Ttulo1"/>
    <w:next w:val="Normal"/>
    <w:uiPriority w:val="39"/>
    <w:unhideWhenUsed/>
    <w:qFormat/>
    <w:rsid w:val="00B92CE8"/>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s-CO" w:eastAsia="es-CO"/>
    </w:rPr>
  </w:style>
  <w:style w:type="paragraph" w:styleId="TDC1">
    <w:name w:val="toc 1"/>
    <w:basedOn w:val="Normal"/>
    <w:next w:val="Normal"/>
    <w:autoRedefine/>
    <w:uiPriority w:val="39"/>
    <w:unhideWhenUsed/>
    <w:rsid w:val="00B92CE8"/>
    <w:pPr>
      <w:spacing w:after="100"/>
    </w:pPr>
  </w:style>
  <w:style w:type="paragraph" w:styleId="TDC2">
    <w:name w:val="toc 2"/>
    <w:basedOn w:val="Normal"/>
    <w:next w:val="Normal"/>
    <w:autoRedefine/>
    <w:uiPriority w:val="39"/>
    <w:unhideWhenUsed/>
    <w:rsid w:val="00B92CE8"/>
    <w:pPr>
      <w:spacing w:after="100"/>
      <w:ind w:left="220"/>
    </w:pPr>
  </w:style>
  <w:style w:type="paragraph" w:styleId="TDC3">
    <w:name w:val="toc 3"/>
    <w:basedOn w:val="Normal"/>
    <w:next w:val="Normal"/>
    <w:autoRedefine/>
    <w:uiPriority w:val="39"/>
    <w:unhideWhenUsed/>
    <w:rsid w:val="00B92CE8"/>
    <w:pPr>
      <w:spacing w:after="100"/>
      <w:ind w:left="440"/>
    </w:pPr>
  </w:style>
  <w:style w:type="character" w:styleId="Hipervnculo">
    <w:name w:val="Hyperlink"/>
    <w:basedOn w:val="Fuentedeprrafopredeter"/>
    <w:uiPriority w:val="99"/>
    <w:unhideWhenUsed/>
    <w:rsid w:val="00B92CE8"/>
    <w:rPr>
      <w:color w:val="0563C1" w:themeColor="hyperlink"/>
      <w:u w:val="single"/>
    </w:rPr>
  </w:style>
  <w:style w:type="paragraph" w:styleId="Tabladeilustraciones">
    <w:name w:val="table of figures"/>
    <w:basedOn w:val="Normal"/>
    <w:next w:val="Normal"/>
    <w:uiPriority w:val="99"/>
    <w:unhideWhenUsed/>
    <w:rsid w:val="00D02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image" Target="media/image31.png"/><Relationship Id="rId3" Type="http://schemas.openxmlformats.org/officeDocument/2006/relationships/image" Target="media/image26.png"/><Relationship Id="rId7" Type="http://schemas.openxmlformats.org/officeDocument/2006/relationships/image" Target="media/image30.png"/><Relationship Id="rId2" Type="http://schemas.openxmlformats.org/officeDocument/2006/relationships/image" Target="media/image25.png"/><Relationship Id="rId1" Type="http://schemas.openxmlformats.org/officeDocument/2006/relationships/image" Target="media/image24.png"/><Relationship Id="rId6" Type="http://schemas.openxmlformats.org/officeDocument/2006/relationships/image" Target="media/image29.png"/><Relationship Id="rId5" Type="http://schemas.openxmlformats.org/officeDocument/2006/relationships/image" Target="media/image28.png"/><Relationship Id="rId10" Type="http://schemas.openxmlformats.org/officeDocument/2006/relationships/image" Target="media/image33.png"/><Relationship Id="rId4" Type="http://schemas.openxmlformats.org/officeDocument/2006/relationships/image" Target="media/image27.png"/><Relationship Id="rId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2A45F-5945-4E59-ADB2-582A8214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1498</Words>
  <Characters>8243</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censa</dc:creator>
  <cp:keywords/>
  <dc:description/>
  <cp:lastModifiedBy>NATALIA Y MANUELA</cp:lastModifiedBy>
  <cp:revision>2</cp:revision>
  <dcterms:created xsi:type="dcterms:W3CDTF">2020-03-05T02:46:00Z</dcterms:created>
  <dcterms:modified xsi:type="dcterms:W3CDTF">2020-03-05T02:46:00Z</dcterms:modified>
</cp:coreProperties>
</file>